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34B6EACB" wp14:editId="685A4DBA">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6B64CC8F" wp14:editId="15086AA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7139E" w:rsidRPr="00484E67" w:rsidRDefault="0077139E" w:rsidP="00484E67">
                                <w:pPr>
                                  <w:spacing w:before="0" w:line="240" w:lineRule="auto"/>
                                  <w:ind w:firstLine="562"/>
                                  <w:jc w:val="center"/>
                                  <w:rPr>
                                    <w:b/>
                                    <w:sz w:val="32"/>
                                    <w:szCs w:val="32"/>
                                  </w:rPr>
                                </w:pPr>
                                <w:r w:rsidRPr="00484E67">
                                  <w:rPr>
                                    <w:b/>
                                    <w:sz w:val="32"/>
                                    <w:szCs w:val="32"/>
                                  </w:rPr>
                                  <w:t>BỘ CÔNG THƯƠNG</w:t>
                                </w:r>
                              </w:p>
                              <w:p w:rsidR="0077139E" w:rsidRPr="00484E67" w:rsidRDefault="0077139E"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DA48B0" w:rsidRPr="00484E67" w:rsidRDefault="00DA48B0" w:rsidP="00484E67">
                          <w:pPr>
                            <w:spacing w:before="0" w:line="240" w:lineRule="auto"/>
                            <w:ind w:firstLine="562"/>
                            <w:jc w:val="center"/>
                            <w:rPr>
                              <w:b/>
                              <w:sz w:val="32"/>
                              <w:szCs w:val="32"/>
                            </w:rPr>
                          </w:pPr>
                          <w:r w:rsidRPr="00484E67">
                            <w:rPr>
                              <w:b/>
                              <w:sz w:val="32"/>
                              <w:szCs w:val="32"/>
                            </w:rPr>
                            <w:t>BỘ CÔNG THƯƠNG</w:t>
                          </w:r>
                        </w:p>
                        <w:p w:rsidR="00DA48B0" w:rsidRPr="00484E67" w:rsidRDefault="00DA48B0"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741848"/>
      <w:r w:rsidRPr="00523A4F">
        <w:rPr>
          <w:rFonts w:cs="Times New Roman"/>
        </w:rPr>
        <w:lastRenderedPageBreak/>
        <w:t>MỤC LỤC</w:t>
      </w:r>
      <w:bookmarkEnd w:id="0"/>
      <w:bookmarkEnd w:id="2"/>
    </w:p>
    <w:p w:rsidR="0066384A"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741848" w:history="1">
        <w:r w:rsidR="0066384A" w:rsidRPr="00BA2AC1">
          <w:rPr>
            <w:rStyle w:val="Hyperlink"/>
          </w:rPr>
          <w:t>MỤC LỤC</w:t>
        </w:r>
        <w:r w:rsidR="0066384A">
          <w:rPr>
            <w:webHidden/>
          </w:rPr>
          <w:tab/>
        </w:r>
        <w:r w:rsidR="0066384A">
          <w:rPr>
            <w:webHidden/>
          </w:rPr>
          <w:fldChar w:fldCharType="begin"/>
        </w:r>
        <w:r w:rsidR="0066384A">
          <w:rPr>
            <w:webHidden/>
          </w:rPr>
          <w:instrText xml:space="preserve"> PAGEREF _Toc8741848 \h </w:instrText>
        </w:r>
        <w:r w:rsidR="0066384A">
          <w:rPr>
            <w:webHidden/>
          </w:rPr>
        </w:r>
        <w:r w:rsidR="0066384A">
          <w:rPr>
            <w:webHidden/>
          </w:rPr>
          <w:fldChar w:fldCharType="separate"/>
        </w:r>
        <w:r w:rsidR="0066384A">
          <w:rPr>
            <w:webHidden/>
          </w:rPr>
          <w:t>1</w:t>
        </w:r>
        <w:r w:rsidR="0066384A">
          <w:rPr>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49" w:history="1">
        <w:r w:rsidR="0066384A" w:rsidRPr="00BA2AC1">
          <w:rPr>
            <w:rStyle w:val="Hyperlink"/>
          </w:rPr>
          <w:t>DANH MỤC CÁC HÌNH VẼ</w:t>
        </w:r>
        <w:r w:rsidR="0066384A">
          <w:rPr>
            <w:webHidden/>
          </w:rPr>
          <w:tab/>
        </w:r>
        <w:r w:rsidR="0066384A">
          <w:rPr>
            <w:webHidden/>
          </w:rPr>
          <w:fldChar w:fldCharType="begin"/>
        </w:r>
        <w:r w:rsidR="0066384A">
          <w:rPr>
            <w:webHidden/>
          </w:rPr>
          <w:instrText xml:space="preserve"> PAGEREF _Toc8741849 \h </w:instrText>
        </w:r>
        <w:r w:rsidR="0066384A">
          <w:rPr>
            <w:webHidden/>
          </w:rPr>
        </w:r>
        <w:r w:rsidR="0066384A">
          <w:rPr>
            <w:webHidden/>
          </w:rPr>
          <w:fldChar w:fldCharType="separate"/>
        </w:r>
        <w:r w:rsidR="0066384A">
          <w:rPr>
            <w:webHidden/>
          </w:rPr>
          <w:t>5</w:t>
        </w:r>
        <w:r w:rsidR="0066384A">
          <w:rPr>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50" w:history="1">
        <w:r w:rsidR="0066384A" w:rsidRPr="00BA2AC1">
          <w:rPr>
            <w:rStyle w:val="Hyperlink"/>
          </w:rPr>
          <w:t>DANH MỤC CÁC BẢNG BIỂU</w:t>
        </w:r>
        <w:r w:rsidR="0066384A">
          <w:rPr>
            <w:webHidden/>
          </w:rPr>
          <w:tab/>
        </w:r>
        <w:r w:rsidR="0066384A">
          <w:rPr>
            <w:webHidden/>
          </w:rPr>
          <w:fldChar w:fldCharType="begin"/>
        </w:r>
        <w:r w:rsidR="0066384A">
          <w:rPr>
            <w:webHidden/>
          </w:rPr>
          <w:instrText xml:space="preserve"> PAGEREF _Toc8741850 \h </w:instrText>
        </w:r>
        <w:r w:rsidR="0066384A">
          <w:rPr>
            <w:webHidden/>
          </w:rPr>
        </w:r>
        <w:r w:rsidR="0066384A">
          <w:rPr>
            <w:webHidden/>
          </w:rPr>
          <w:fldChar w:fldCharType="separate"/>
        </w:r>
        <w:r w:rsidR="0066384A">
          <w:rPr>
            <w:webHidden/>
          </w:rPr>
          <w:t>9</w:t>
        </w:r>
        <w:r w:rsidR="0066384A">
          <w:rPr>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51" w:history="1">
        <w:r w:rsidR="0066384A" w:rsidRPr="00BA2AC1">
          <w:rPr>
            <w:rStyle w:val="Hyperlink"/>
          </w:rPr>
          <w:t>DANH MỤC CÁC TỪ VIẾT TẮT</w:t>
        </w:r>
        <w:r w:rsidR="0066384A">
          <w:rPr>
            <w:webHidden/>
          </w:rPr>
          <w:tab/>
        </w:r>
        <w:r w:rsidR="0066384A">
          <w:rPr>
            <w:webHidden/>
          </w:rPr>
          <w:fldChar w:fldCharType="begin"/>
        </w:r>
        <w:r w:rsidR="0066384A">
          <w:rPr>
            <w:webHidden/>
          </w:rPr>
          <w:instrText xml:space="preserve"> PAGEREF _Toc8741851 \h </w:instrText>
        </w:r>
        <w:r w:rsidR="0066384A">
          <w:rPr>
            <w:webHidden/>
          </w:rPr>
        </w:r>
        <w:r w:rsidR="0066384A">
          <w:rPr>
            <w:webHidden/>
          </w:rPr>
          <w:fldChar w:fldCharType="separate"/>
        </w:r>
        <w:r w:rsidR="0066384A">
          <w:rPr>
            <w:webHidden/>
          </w:rPr>
          <w:t>11</w:t>
        </w:r>
        <w:r w:rsidR="0066384A">
          <w:rPr>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52" w:history="1">
        <w:r w:rsidR="0066384A" w:rsidRPr="00BA2AC1">
          <w:rPr>
            <w:rStyle w:val="Hyperlink"/>
          </w:rPr>
          <w:t>LỜI MỞ ĐẦU</w:t>
        </w:r>
        <w:r w:rsidR="0066384A">
          <w:rPr>
            <w:webHidden/>
          </w:rPr>
          <w:tab/>
        </w:r>
        <w:r w:rsidR="0066384A">
          <w:rPr>
            <w:webHidden/>
          </w:rPr>
          <w:fldChar w:fldCharType="begin"/>
        </w:r>
        <w:r w:rsidR="0066384A">
          <w:rPr>
            <w:webHidden/>
          </w:rPr>
          <w:instrText xml:space="preserve"> PAGEREF _Toc8741852 \h </w:instrText>
        </w:r>
        <w:r w:rsidR="0066384A">
          <w:rPr>
            <w:webHidden/>
          </w:rPr>
        </w:r>
        <w:r w:rsidR="0066384A">
          <w:rPr>
            <w:webHidden/>
          </w:rPr>
          <w:fldChar w:fldCharType="separate"/>
        </w:r>
        <w:r w:rsidR="0066384A">
          <w:rPr>
            <w:webHidden/>
          </w:rPr>
          <w:t>12</w:t>
        </w:r>
        <w:r w:rsidR="0066384A">
          <w:rPr>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53" w:history="1">
        <w:r w:rsidR="0066384A" w:rsidRPr="00BA2AC1">
          <w:rPr>
            <w:rStyle w:val="Hyperlink"/>
          </w:rPr>
          <w:t>CHƯƠNG 1 : GIỚI THIỆU</w:t>
        </w:r>
        <w:r w:rsidR="0066384A">
          <w:rPr>
            <w:webHidden/>
          </w:rPr>
          <w:tab/>
        </w:r>
        <w:r w:rsidR="0066384A">
          <w:rPr>
            <w:webHidden/>
          </w:rPr>
          <w:fldChar w:fldCharType="begin"/>
        </w:r>
        <w:r w:rsidR="0066384A">
          <w:rPr>
            <w:webHidden/>
          </w:rPr>
          <w:instrText xml:space="preserve"> PAGEREF _Toc8741853 \h </w:instrText>
        </w:r>
        <w:r w:rsidR="0066384A">
          <w:rPr>
            <w:webHidden/>
          </w:rPr>
        </w:r>
        <w:r w:rsidR="0066384A">
          <w:rPr>
            <w:webHidden/>
          </w:rPr>
          <w:fldChar w:fldCharType="separate"/>
        </w:r>
        <w:r w:rsidR="0066384A">
          <w:rPr>
            <w:webHidden/>
          </w:rPr>
          <w:t>13</w:t>
        </w:r>
        <w:r w:rsidR="0066384A">
          <w:rPr>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54" w:history="1">
        <w:r w:rsidR="0066384A" w:rsidRPr="00BA2AC1">
          <w:rPr>
            <w:rStyle w:val="Hyperlink"/>
            <w:noProof/>
          </w:rPr>
          <w:t>1.1 Tổng quan</w:t>
        </w:r>
        <w:r w:rsidR="0066384A">
          <w:rPr>
            <w:noProof/>
            <w:webHidden/>
          </w:rPr>
          <w:tab/>
        </w:r>
        <w:r w:rsidR="0066384A">
          <w:rPr>
            <w:noProof/>
            <w:webHidden/>
          </w:rPr>
          <w:fldChar w:fldCharType="begin"/>
        </w:r>
        <w:r w:rsidR="0066384A">
          <w:rPr>
            <w:noProof/>
            <w:webHidden/>
          </w:rPr>
          <w:instrText xml:space="preserve"> PAGEREF _Toc8741854 \h </w:instrText>
        </w:r>
        <w:r w:rsidR="0066384A">
          <w:rPr>
            <w:noProof/>
            <w:webHidden/>
          </w:rPr>
        </w:r>
        <w:r w:rsidR="0066384A">
          <w:rPr>
            <w:noProof/>
            <w:webHidden/>
          </w:rPr>
          <w:fldChar w:fldCharType="separate"/>
        </w:r>
        <w:r w:rsidR="0066384A">
          <w:rPr>
            <w:noProof/>
            <w:webHidden/>
          </w:rPr>
          <w:t>13</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55" w:history="1">
        <w:r w:rsidR="0066384A" w:rsidRPr="00BA2AC1">
          <w:rPr>
            <w:rStyle w:val="Hyperlink"/>
            <w:noProof/>
          </w:rPr>
          <w:t>1.2 Mục tiêu đề tài</w:t>
        </w:r>
        <w:r w:rsidR="0066384A">
          <w:rPr>
            <w:noProof/>
            <w:webHidden/>
          </w:rPr>
          <w:tab/>
        </w:r>
        <w:r w:rsidR="0066384A">
          <w:rPr>
            <w:noProof/>
            <w:webHidden/>
          </w:rPr>
          <w:fldChar w:fldCharType="begin"/>
        </w:r>
        <w:r w:rsidR="0066384A">
          <w:rPr>
            <w:noProof/>
            <w:webHidden/>
          </w:rPr>
          <w:instrText xml:space="preserve"> PAGEREF _Toc8741855 \h </w:instrText>
        </w:r>
        <w:r w:rsidR="0066384A">
          <w:rPr>
            <w:noProof/>
            <w:webHidden/>
          </w:rPr>
        </w:r>
        <w:r w:rsidR="0066384A">
          <w:rPr>
            <w:noProof/>
            <w:webHidden/>
          </w:rPr>
          <w:fldChar w:fldCharType="separate"/>
        </w:r>
        <w:r w:rsidR="0066384A">
          <w:rPr>
            <w:noProof/>
            <w:webHidden/>
          </w:rPr>
          <w:t>14</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56" w:history="1">
        <w:r w:rsidR="0066384A" w:rsidRPr="00BA2AC1">
          <w:rPr>
            <w:rStyle w:val="Hyperlink"/>
            <w:noProof/>
          </w:rPr>
          <w:t>1.3 Phạm vi đề tài</w:t>
        </w:r>
        <w:r w:rsidR="0066384A">
          <w:rPr>
            <w:noProof/>
            <w:webHidden/>
          </w:rPr>
          <w:tab/>
        </w:r>
        <w:r w:rsidR="0066384A">
          <w:rPr>
            <w:noProof/>
            <w:webHidden/>
          </w:rPr>
          <w:fldChar w:fldCharType="begin"/>
        </w:r>
        <w:r w:rsidR="0066384A">
          <w:rPr>
            <w:noProof/>
            <w:webHidden/>
          </w:rPr>
          <w:instrText xml:space="preserve"> PAGEREF _Toc8741856 \h </w:instrText>
        </w:r>
        <w:r w:rsidR="0066384A">
          <w:rPr>
            <w:noProof/>
            <w:webHidden/>
          </w:rPr>
        </w:r>
        <w:r w:rsidR="0066384A">
          <w:rPr>
            <w:noProof/>
            <w:webHidden/>
          </w:rPr>
          <w:fldChar w:fldCharType="separate"/>
        </w:r>
        <w:r w:rsidR="0066384A">
          <w:rPr>
            <w:noProof/>
            <w:webHidden/>
          </w:rPr>
          <w:t>15</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57" w:history="1">
        <w:r w:rsidR="0066384A" w:rsidRPr="00BA2AC1">
          <w:rPr>
            <w:rStyle w:val="Hyperlink"/>
            <w:noProof/>
          </w:rPr>
          <w:t>1.4 Mô tả yêu cầu chức năng</w:t>
        </w:r>
        <w:r w:rsidR="0066384A">
          <w:rPr>
            <w:noProof/>
            <w:webHidden/>
          </w:rPr>
          <w:tab/>
        </w:r>
        <w:r w:rsidR="0066384A">
          <w:rPr>
            <w:noProof/>
            <w:webHidden/>
          </w:rPr>
          <w:fldChar w:fldCharType="begin"/>
        </w:r>
        <w:r w:rsidR="0066384A">
          <w:rPr>
            <w:noProof/>
            <w:webHidden/>
          </w:rPr>
          <w:instrText xml:space="preserve"> PAGEREF _Toc8741857 \h </w:instrText>
        </w:r>
        <w:r w:rsidR="0066384A">
          <w:rPr>
            <w:noProof/>
            <w:webHidden/>
          </w:rPr>
        </w:r>
        <w:r w:rsidR="0066384A">
          <w:rPr>
            <w:noProof/>
            <w:webHidden/>
          </w:rPr>
          <w:fldChar w:fldCharType="separate"/>
        </w:r>
        <w:r w:rsidR="0066384A">
          <w:rPr>
            <w:noProof/>
            <w:webHidden/>
          </w:rPr>
          <w:t>15</w:t>
        </w:r>
        <w:r w:rsidR="0066384A">
          <w:rPr>
            <w:noProof/>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58" w:history="1">
        <w:r w:rsidR="0066384A" w:rsidRPr="00BA2AC1">
          <w:rPr>
            <w:rStyle w:val="Hyperlink"/>
          </w:rPr>
          <w:t>CHƯƠNG 2 : CƠ SỞ LÝ THUYẾT</w:t>
        </w:r>
        <w:r w:rsidR="0066384A">
          <w:rPr>
            <w:webHidden/>
          </w:rPr>
          <w:tab/>
        </w:r>
        <w:r w:rsidR="0066384A">
          <w:rPr>
            <w:webHidden/>
          </w:rPr>
          <w:fldChar w:fldCharType="begin"/>
        </w:r>
        <w:r w:rsidR="0066384A">
          <w:rPr>
            <w:webHidden/>
          </w:rPr>
          <w:instrText xml:space="preserve"> PAGEREF _Toc8741858 \h </w:instrText>
        </w:r>
        <w:r w:rsidR="0066384A">
          <w:rPr>
            <w:webHidden/>
          </w:rPr>
        </w:r>
        <w:r w:rsidR="0066384A">
          <w:rPr>
            <w:webHidden/>
          </w:rPr>
          <w:fldChar w:fldCharType="separate"/>
        </w:r>
        <w:r w:rsidR="0066384A">
          <w:rPr>
            <w:webHidden/>
          </w:rPr>
          <w:t>21</w:t>
        </w:r>
        <w:r w:rsidR="0066384A">
          <w:rPr>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59" w:history="1">
        <w:r w:rsidR="0066384A" w:rsidRPr="00BA2AC1">
          <w:rPr>
            <w:rStyle w:val="Hyperlink"/>
            <w:noProof/>
          </w:rPr>
          <w:t>2.1 Spring Boot</w:t>
        </w:r>
        <w:r w:rsidR="0066384A">
          <w:rPr>
            <w:noProof/>
            <w:webHidden/>
          </w:rPr>
          <w:tab/>
        </w:r>
        <w:r w:rsidR="0066384A">
          <w:rPr>
            <w:noProof/>
            <w:webHidden/>
          </w:rPr>
          <w:fldChar w:fldCharType="begin"/>
        </w:r>
        <w:r w:rsidR="0066384A">
          <w:rPr>
            <w:noProof/>
            <w:webHidden/>
          </w:rPr>
          <w:instrText xml:space="preserve"> PAGEREF _Toc8741859 \h </w:instrText>
        </w:r>
        <w:r w:rsidR="0066384A">
          <w:rPr>
            <w:noProof/>
            <w:webHidden/>
          </w:rPr>
        </w:r>
        <w:r w:rsidR="0066384A">
          <w:rPr>
            <w:noProof/>
            <w:webHidden/>
          </w:rPr>
          <w:fldChar w:fldCharType="separate"/>
        </w:r>
        <w:r w:rsidR="0066384A">
          <w:rPr>
            <w:noProof/>
            <w:webHidden/>
          </w:rPr>
          <w:t>21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0" w:history="1">
        <w:r w:rsidR="0066384A" w:rsidRPr="00BA2AC1">
          <w:rPr>
            <w:rStyle w:val="Hyperlink"/>
            <w:noProof/>
          </w:rPr>
          <w:t>2.1.1</w:t>
        </w:r>
        <w:r w:rsidR="0066384A" w:rsidRPr="00BA2AC1">
          <w:rPr>
            <w:rStyle w:val="Hyperlink"/>
            <w:iCs/>
            <w:noProof/>
          </w:rPr>
          <w:t xml:space="preserve"> Kiến trúc và các thành phần của Spring Boot</w:t>
        </w:r>
        <w:r w:rsidR="0066384A" w:rsidRPr="00BA2AC1">
          <w:rPr>
            <w:rStyle w:val="Hyperlink"/>
            <w:noProof/>
            <w:shd w:val="clear" w:color="auto" w:fill="FEFEFE"/>
          </w:rPr>
          <w:t>:</w:t>
        </w:r>
        <w:r w:rsidR="0066384A">
          <w:rPr>
            <w:noProof/>
            <w:webHidden/>
          </w:rPr>
          <w:tab/>
        </w:r>
        <w:r w:rsidR="0066384A">
          <w:rPr>
            <w:noProof/>
            <w:webHidden/>
          </w:rPr>
          <w:fldChar w:fldCharType="begin"/>
        </w:r>
        <w:r w:rsidR="0066384A">
          <w:rPr>
            <w:noProof/>
            <w:webHidden/>
          </w:rPr>
          <w:instrText xml:space="preserve"> PAGEREF _Toc8741860 \h </w:instrText>
        </w:r>
        <w:r w:rsidR="0066384A">
          <w:rPr>
            <w:noProof/>
            <w:webHidden/>
          </w:rPr>
        </w:r>
        <w:r w:rsidR="0066384A">
          <w:rPr>
            <w:noProof/>
            <w:webHidden/>
          </w:rPr>
          <w:fldChar w:fldCharType="separate"/>
        </w:r>
        <w:r w:rsidR="0066384A">
          <w:rPr>
            <w:noProof/>
            <w:webHidden/>
          </w:rPr>
          <w:t>21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1" w:history="1">
        <w:r w:rsidR="0066384A" w:rsidRPr="00BA2AC1">
          <w:rPr>
            <w:rStyle w:val="Hyperlink"/>
            <w:noProof/>
          </w:rPr>
          <w:t>2.1.2</w:t>
        </w:r>
        <w:r w:rsidR="0066384A" w:rsidRPr="00BA2AC1">
          <w:rPr>
            <w:rStyle w:val="Hyperlink"/>
            <w:iCs/>
            <w:noProof/>
          </w:rPr>
          <w:t xml:space="preserve"> Lợi ích sử dụng Spring Boot </w:t>
        </w:r>
        <w:r w:rsidR="0066384A" w:rsidRPr="00BA2AC1">
          <w:rPr>
            <w:rStyle w:val="Hyperlink"/>
            <w:noProof/>
            <w:shd w:val="clear" w:color="auto" w:fill="FEFEFE"/>
          </w:rPr>
          <w:t>:</w:t>
        </w:r>
        <w:r w:rsidR="0066384A">
          <w:rPr>
            <w:noProof/>
            <w:webHidden/>
          </w:rPr>
          <w:tab/>
        </w:r>
        <w:r w:rsidR="0066384A">
          <w:rPr>
            <w:noProof/>
            <w:webHidden/>
          </w:rPr>
          <w:fldChar w:fldCharType="begin"/>
        </w:r>
        <w:r w:rsidR="0066384A">
          <w:rPr>
            <w:noProof/>
            <w:webHidden/>
          </w:rPr>
          <w:instrText xml:space="preserve"> PAGEREF _Toc8741861 \h </w:instrText>
        </w:r>
        <w:r w:rsidR="0066384A">
          <w:rPr>
            <w:noProof/>
            <w:webHidden/>
          </w:rPr>
        </w:r>
        <w:r w:rsidR="0066384A">
          <w:rPr>
            <w:noProof/>
            <w:webHidden/>
          </w:rPr>
          <w:fldChar w:fldCharType="separate"/>
        </w:r>
        <w:r w:rsidR="0066384A">
          <w:rPr>
            <w:noProof/>
            <w:webHidden/>
          </w:rPr>
          <w:t>23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2" w:history="1">
        <w:r w:rsidR="0066384A" w:rsidRPr="00BA2AC1">
          <w:rPr>
            <w:rStyle w:val="Hyperlink"/>
            <w:noProof/>
          </w:rPr>
          <w:t>2.1.3 Các dependency sử dụng trong project</w:t>
        </w:r>
        <w:r w:rsidR="0066384A" w:rsidRPr="00BA2AC1">
          <w:rPr>
            <w:rStyle w:val="Hyperlink"/>
            <w:noProof/>
            <w:shd w:val="clear" w:color="auto" w:fill="FEFEFE"/>
          </w:rPr>
          <w:t>:</w:t>
        </w:r>
        <w:r w:rsidR="0066384A">
          <w:rPr>
            <w:noProof/>
            <w:webHidden/>
          </w:rPr>
          <w:tab/>
        </w:r>
        <w:r w:rsidR="0066384A">
          <w:rPr>
            <w:noProof/>
            <w:webHidden/>
          </w:rPr>
          <w:fldChar w:fldCharType="begin"/>
        </w:r>
        <w:r w:rsidR="0066384A">
          <w:rPr>
            <w:noProof/>
            <w:webHidden/>
          </w:rPr>
          <w:instrText xml:space="preserve"> PAGEREF _Toc8741862 \h </w:instrText>
        </w:r>
        <w:r w:rsidR="0066384A">
          <w:rPr>
            <w:noProof/>
            <w:webHidden/>
          </w:rPr>
        </w:r>
        <w:r w:rsidR="0066384A">
          <w:rPr>
            <w:noProof/>
            <w:webHidden/>
          </w:rPr>
          <w:fldChar w:fldCharType="separate"/>
        </w:r>
        <w:r w:rsidR="0066384A">
          <w:rPr>
            <w:noProof/>
            <w:webHidden/>
          </w:rPr>
          <w:t>24</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63" w:history="1">
        <w:r w:rsidR="0066384A" w:rsidRPr="00BA2AC1">
          <w:rPr>
            <w:rStyle w:val="Hyperlink"/>
            <w:noProof/>
          </w:rPr>
          <w:t>2.2 Angular</w:t>
        </w:r>
        <w:r w:rsidR="0066384A">
          <w:rPr>
            <w:noProof/>
            <w:webHidden/>
          </w:rPr>
          <w:tab/>
        </w:r>
        <w:r w:rsidR="0066384A">
          <w:rPr>
            <w:noProof/>
            <w:webHidden/>
          </w:rPr>
          <w:fldChar w:fldCharType="begin"/>
        </w:r>
        <w:r w:rsidR="0066384A">
          <w:rPr>
            <w:noProof/>
            <w:webHidden/>
          </w:rPr>
          <w:instrText xml:space="preserve"> PAGEREF _Toc8741863 \h </w:instrText>
        </w:r>
        <w:r w:rsidR="0066384A">
          <w:rPr>
            <w:noProof/>
            <w:webHidden/>
          </w:rPr>
        </w:r>
        <w:r w:rsidR="0066384A">
          <w:rPr>
            <w:noProof/>
            <w:webHidden/>
          </w:rPr>
          <w:fldChar w:fldCharType="separate"/>
        </w:r>
        <w:r w:rsidR="0066384A">
          <w:rPr>
            <w:noProof/>
            <w:webHidden/>
          </w:rPr>
          <w:t>25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4" w:history="1">
        <w:r w:rsidR="0066384A" w:rsidRPr="00BA2AC1">
          <w:rPr>
            <w:rStyle w:val="Hyperlink"/>
            <w:iCs/>
            <w:noProof/>
          </w:rPr>
          <w:t>2.2.1 Giới thiệu về Angular</w:t>
        </w:r>
        <w:r w:rsidR="0066384A">
          <w:rPr>
            <w:noProof/>
            <w:webHidden/>
          </w:rPr>
          <w:tab/>
        </w:r>
        <w:r w:rsidR="0066384A">
          <w:rPr>
            <w:noProof/>
            <w:webHidden/>
          </w:rPr>
          <w:fldChar w:fldCharType="begin"/>
        </w:r>
        <w:r w:rsidR="0066384A">
          <w:rPr>
            <w:noProof/>
            <w:webHidden/>
          </w:rPr>
          <w:instrText xml:space="preserve"> PAGEREF _Toc8741864 \h </w:instrText>
        </w:r>
        <w:r w:rsidR="0066384A">
          <w:rPr>
            <w:noProof/>
            <w:webHidden/>
          </w:rPr>
        </w:r>
        <w:r w:rsidR="0066384A">
          <w:rPr>
            <w:noProof/>
            <w:webHidden/>
          </w:rPr>
          <w:fldChar w:fldCharType="separate"/>
        </w:r>
        <w:r w:rsidR="0066384A">
          <w:rPr>
            <w:noProof/>
            <w:webHidden/>
          </w:rPr>
          <w:t>25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5" w:history="1">
        <w:r w:rsidR="0066384A" w:rsidRPr="00BA2AC1">
          <w:rPr>
            <w:rStyle w:val="Hyperlink"/>
            <w:iCs/>
            <w:noProof/>
          </w:rPr>
          <w:t>2.2.2 Tổng quan về kiến trúc</w:t>
        </w:r>
        <w:r w:rsidR="0066384A">
          <w:rPr>
            <w:noProof/>
            <w:webHidden/>
          </w:rPr>
          <w:tab/>
        </w:r>
        <w:r w:rsidR="0066384A">
          <w:rPr>
            <w:noProof/>
            <w:webHidden/>
          </w:rPr>
          <w:fldChar w:fldCharType="begin"/>
        </w:r>
        <w:r w:rsidR="0066384A">
          <w:rPr>
            <w:noProof/>
            <w:webHidden/>
          </w:rPr>
          <w:instrText xml:space="preserve"> PAGEREF _Toc8741865 \h </w:instrText>
        </w:r>
        <w:r w:rsidR="0066384A">
          <w:rPr>
            <w:noProof/>
            <w:webHidden/>
          </w:rPr>
        </w:r>
        <w:r w:rsidR="0066384A">
          <w:rPr>
            <w:noProof/>
            <w:webHidden/>
          </w:rPr>
          <w:fldChar w:fldCharType="separate"/>
        </w:r>
        <w:r w:rsidR="0066384A">
          <w:rPr>
            <w:noProof/>
            <w:webHidden/>
          </w:rPr>
          <w:t>26</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6" w:history="1">
        <w:r w:rsidR="0066384A" w:rsidRPr="00BA2AC1">
          <w:rPr>
            <w:rStyle w:val="Hyperlink"/>
            <w:iCs/>
            <w:noProof/>
          </w:rPr>
          <w:t>2.2.3 Angular CLI (Command-line Interface)</w:t>
        </w:r>
        <w:r w:rsidR="0066384A">
          <w:rPr>
            <w:noProof/>
            <w:webHidden/>
          </w:rPr>
          <w:tab/>
        </w:r>
        <w:r w:rsidR="0066384A">
          <w:rPr>
            <w:noProof/>
            <w:webHidden/>
          </w:rPr>
          <w:fldChar w:fldCharType="begin"/>
        </w:r>
        <w:r w:rsidR="0066384A">
          <w:rPr>
            <w:noProof/>
            <w:webHidden/>
          </w:rPr>
          <w:instrText xml:space="preserve"> PAGEREF _Toc8741866 \h </w:instrText>
        </w:r>
        <w:r w:rsidR="0066384A">
          <w:rPr>
            <w:noProof/>
            <w:webHidden/>
          </w:rPr>
        </w:r>
        <w:r w:rsidR="0066384A">
          <w:rPr>
            <w:noProof/>
            <w:webHidden/>
          </w:rPr>
          <w:fldChar w:fldCharType="separate"/>
        </w:r>
        <w:r w:rsidR="0066384A">
          <w:rPr>
            <w:noProof/>
            <w:webHidden/>
          </w:rPr>
          <w:t>28</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7" w:history="1">
        <w:r w:rsidR="0066384A" w:rsidRPr="00BA2AC1">
          <w:rPr>
            <w:rStyle w:val="Hyperlink"/>
            <w:iCs/>
            <w:noProof/>
          </w:rPr>
          <w:t>2.2.4</w:t>
        </w:r>
        <w:r w:rsidR="0066384A" w:rsidRPr="00BA2AC1">
          <w:rPr>
            <w:rStyle w:val="Hyperlink"/>
            <w:noProof/>
          </w:rPr>
          <w:t xml:space="preserve"> C</w:t>
        </w:r>
        <w:r w:rsidR="0066384A" w:rsidRPr="00BA2AC1">
          <w:rPr>
            <w:rStyle w:val="Hyperlink"/>
            <w:iCs/>
            <w:noProof/>
          </w:rPr>
          <w:t>ác chức năng chính của Angular</w:t>
        </w:r>
        <w:r w:rsidR="0066384A">
          <w:rPr>
            <w:noProof/>
            <w:webHidden/>
          </w:rPr>
          <w:tab/>
        </w:r>
        <w:r w:rsidR="0066384A">
          <w:rPr>
            <w:noProof/>
            <w:webHidden/>
          </w:rPr>
          <w:fldChar w:fldCharType="begin"/>
        </w:r>
        <w:r w:rsidR="0066384A">
          <w:rPr>
            <w:noProof/>
            <w:webHidden/>
          </w:rPr>
          <w:instrText xml:space="preserve"> PAGEREF _Toc8741867 \h </w:instrText>
        </w:r>
        <w:r w:rsidR="0066384A">
          <w:rPr>
            <w:noProof/>
            <w:webHidden/>
          </w:rPr>
        </w:r>
        <w:r w:rsidR="0066384A">
          <w:rPr>
            <w:noProof/>
            <w:webHidden/>
          </w:rPr>
          <w:fldChar w:fldCharType="separate"/>
        </w:r>
        <w:r w:rsidR="0066384A">
          <w:rPr>
            <w:noProof/>
            <w:webHidden/>
          </w:rPr>
          <w:t>28</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68" w:history="1">
        <w:r w:rsidR="0066384A" w:rsidRPr="00BA2AC1">
          <w:rPr>
            <w:rStyle w:val="Hyperlink"/>
            <w:iCs/>
            <w:noProof/>
          </w:rPr>
          <w:t>2.2.5</w:t>
        </w:r>
        <w:r w:rsidR="0066384A" w:rsidRPr="00BA2AC1">
          <w:rPr>
            <w:rStyle w:val="Hyperlink"/>
            <w:noProof/>
          </w:rPr>
          <w:t xml:space="preserve"> S</w:t>
        </w:r>
        <w:r w:rsidR="0066384A" w:rsidRPr="00BA2AC1">
          <w:rPr>
            <w:rStyle w:val="Hyperlink"/>
            <w:iCs/>
            <w:noProof/>
          </w:rPr>
          <w:t>o sánh Angular với các công nghệ front-end khác:</w:t>
        </w:r>
        <w:r w:rsidR="0066384A">
          <w:rPr>
            <w:noProof/>
            <w:webHidden/>
          </w:rPr>
          <w:tab/>
        </w:r>
        <w:r w:rsidR="0066384A">
          <w:rPr>
            <w:noProof/>
            <w:webHidden/>
          </w:rPr>
          <w:fldChar w:fldCharType="begin"/>
        </w:r>
        <w:r w:rsidR="0066384A">
          <w:rPr>
            <w:noProof/>
            <w:webHidden/>
          </w:rPr>
          <w:instrText xml:space="preserve"> PAGEREF _Toc8741868 \h </w:instrText>
        </w:r>
        <w:r w:rsidR="0066384A">
          <w:rPr>
            <w:noProof/>
            <w:webHidden/>
          </w:rPr>
        </w:r>
        <w:r w:rsidR="0066384A">
          <w:rPr>
            <w:noProof/>
            <w:webHidden/>
          </w:rPr>
          <w:fldChar w:fldCharType="separate"/>
        </w:r>
        <w:r w:rsidR="0066384A">
          <w:rPr>
            <w:noProof/>
            <w:webHidden/>
          </w:rPr>
          <w:t>30</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69" w:history="1">
        <w:r w:rsidR="0066384A" w:rsidRPr="00BA2AC1">
          <w:rPr>
            <w:rStyle w:val="Hyperlink"/>
            <w:noProof/>
          </w:rPr>
          <w:t>2.3 MySQL</w:t>
        </w:r>
        <w:r w:rsidR="0066384A">
          <w:rPr>
            <w:noProof/>
            <w:webHidden/>
          </w:rPr>
          <w:tab/>
        </w:r>
        <w:r w:rsidR="0066384A">
          <w:rPr>
            <w:noProof/>
            <w:webHidden/>
          </w:rPr>
          <w:fldChar w:fldCharType="begin"/>
        </w:r>
        <w:r w:rsidR="0066384A">
          <w:rPr>
            <w:noProof/>
            <w:webHidden/>
          </w:rPr>
          <w:instrText xml:space="preserve"> PAGEREF _Toc8741869 \h </w:instrText>
        </w:r>
        <w:r w:rsidR="0066384A">
          <w:rPr>
            <w:noProof/>
            <w:webHidden/>
          </w:rPr>
        </w:r>
        <w:r w:rsidR="0066384A">
          <w:rPr>
            <w:noProof/>
            <w:webHidden/>
          </w:rPr>
          <w:fldChar w:fldCharType="separate"/>
        </w:r>
        <w:r w:rsidR="0066384A">
          <w:rPr>
            <w:noProof/>
            <w:webHidden/>
          </w:rPr>
          <w:t>31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0" w:history="1">
        <w:r w:rsidR="0066384A" w:rsidRPr="00BA2AC1">
          <w:rPr>
            <w:rStyle w:val="Hyperlink"/>
            <w:iCs/>
            <w:noProof/>
          </w:rPr>
          <w:t>2.3.1 Cơ sở dữ liệu</w:t>
        </w:r>
        <w:r w:rsidR="0066384A">
          <w:rPr>
            <w:noProof/>
            <w:webHidden/>
          </w:rPr>
          <w:tab/>
        </w:r>
        <w:r w:rsidR="0066384A">
          <w:rPr>
            <w:noProof/>
            <w:webHidden/>
          </w:rPr>
          <w:fldChar w:fldCharType="begin"/>
        </w:r>
        <w:r w:rsidR="0066384A">
          <w:rPr>
            <w:noProof/>
            <w:webHidden/>
          </w:rPr>
          <w:instrText xml:space="preserve"> PAGEREF _Toc8741870 \h </w:instrText>
        </w:r>
        <w:r w:rsidR="0066384A">
          <w:rPr>
            <w:noProof/>
            <w:webHidden/>
          </w:rPr>
        </w:r>
        <w:r w:rsidR="0066384A">
          <w:rPr>
            <w:noProof/>
            <w:webHidden/>
          </w:rPr>
          <w:fldChar w:fldCharType="separate"/>
        </w:r>
        <w:r w:rsidR="0066384A">
          <w:rPr>
            <w:noProof/>
            <w:webHidden/>
          </w:rPr>
          <w:t>31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1" w:history="1">
        <w:r w:rsidR="0066384A" w:rsidRPr="00BA2AC1">
          <w:rPr>
            <w:rStyle w:val="Hyperlink"/>
            <w:iCs/>
            <w:noProof/>
          </w:rPr>
          <w:t>2.3.2 Hệ quản trị dữ liệu quan hệ:</w:t>
        </w:r>
        <w:r w:rsidR="0066384A">
          <w:rPr>
            <w:noProof/>
            <w:webHidden/>
          </w:rPr>
          <w:tab/>
        </w:r>
        <w:r w:rsidR="0066384A">
          <w:rPr>
            <w:noProof/>
            <w:webHidden/>
          </w:rPr>
          <w:fldChar w:fldCharType="begin"/>
        </w:r>
        <w:r w:rsidR="0066384A">
          <w:rPr>
            <w:noProof/>
            <w:webHidden/>
          </w:rPr>
          <w:instrText xml:space="preserve"> PAGEREF _Toc8741871 \h </w:instrText>
        </w:r>
        <w:r w:rsidR="0066384A">
          <w:rPr>
            <w:noProof/>
            <w:webHidden/>
          </w:rPr>
        </w:r>
        <w:r w:rsidR="0066384A">
          <w:rPr>
            <w:noProof/>
            <w:webHidden/>
          </w:rPr>
          <w:fldChar w:fldCharType="separate"/>
        </w:r>
        <w:r w:rsidR="0066384A">
          <w:rPr>
            <w:noProof/>
            <w:webHidden/>
          </w:rPr>
          <w:t>32</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2" w:history="1">
        <w:r w:rsidR="0066384A" w:rsidRPr="00BA2AC1">
          <w:rPr>
            <w:rStyle w:val="Hyperlink"/>
            <w:iCs/>
            <w:noProof/>
          </w:rPr>
          <w:t>2.3.3 MySQL và lợi ích khi sử dụng MySQL:</w:t>
        </w:r>
        <w:r w:rsidR="0066384A">
          <w:rPr>
            <w:noProof/>
            <w:webHidden/>
          </w:rPr>
          <w:tab/>
        </w:r>
        <w:r w:rsidR="0066384A">
          <w:rPr>
            <w:noProof/>
            <w:webHidden/>
          </w:rPr>
          <w:fldChar w:fldCharType="begin"/>
        </w:r>
        <w:r w:rsidR="0066384A">
          <w:rPr>
            <w:noProof/>
            <w:webHidden/>
          </w:rPr>
          <w:instrText xml:space="preserve"> PAGEREF _Toc8741872 \h </w:instrText>
        </w:r>
        <w:r w:rsidR="0066384A">
          <w:rPr>
            <w:noProof/>
            <w:webHidden/>
          </w:rPr>
        </w:r>
        <w:r w:rsidR="0066384A">
          <w:rPr>
            <w:noProof/>
            <w:webHidden/>
          </w:rPr>
          <w:fldChar w:fldCharType="separate"/>
        </w:r>
        <w:r w:rsidR="0066384A">
          <w:rPr>
            <w:noProof/>
            <w:webHidden/>
          </w:rPr>
          <w:t>33</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73" w:history="1">
        <w:r w:rsidR="0066384A" w:rsidRPr="00BA2AC1">
          <w:rPr>
            <w:rStyle w:val="Hyperlink"/>
            <w:noProof/>
          </w:rPr>
          <w:t>2.4 Maven</w:t>
        </w:r>
        <w:r w:rsidR="0066384A">
          <w:rPr>
            <w:noProof/>
            <w:webHidden/>
          </w:rPr>
          <w:tab/>
        </w:r>
        <w:r w:rsidR="0066384A">
          <w:rPr>
            <w:noProof/>
            <w:webHidden/>
          </w:rPr>
          <w:fldChar w:fldCharType="begin"/>
        </w:r>
        <w:r w:rsidR="0066384A">
          <w:rPr>
            <w:noProof/>
            <w:webHidden/>
          </w:rPr>
          <w:instrText xml:space="preserve"> PAGEREF _Toc8741873 \h </w:instrText>
        </w:r>
        <w:r w:rsidR="0066384A">
          <w:rPr>
            <w:noProof/>
            <w:webHidden/>
          </w:rPr>
        </w:r>
        <w:r w:rsidR="0066384A">
          <w:rPr>
            <w:noProof/>
            <w:webHidden/>
          </w:rPr>
          <w:fldChar w:fldCharType="separate"/>
        </w:r>
        <w:r w:rsidR="0066384A">
          <w:rPr>
            <w:noProof/>
            <w:webHidden/>
          </w:rPr>
          <w:t>33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4" w:history="1">
        <w:r w:rsidR="0066384A" w:rsidRPr="00BA2AC1">
          <w:rPr>
            <w:rStyle w:val="Hyperlink"/>
            <w:iCs/>
            <w:noProof/>
          </w:rPr>
          <w:t>2.4.1 Tổng quan về Apache Maven:</w:t>
        </w:r>
        <w:r w:rsidR="0066384A">
          <w:rPr>
            <w:noProof/>
            <w:webHidden/>
          </w:rPr>
          <w:tab/>
        </w:r>
        <w:r w:rsidR="0066384A">
          <w:rPr>
            <w:noProof/>
            <w:webHidden/>
          </w:rPr>
          <w:fldChar w:fldCharType="begin"/>
        </w:r>
        <w:r w:rsidR="0066384A">
          <w:rPr>
            <w:noProof/>
            <w:webHidden/>
          </w:rPr>
          <w:instrText xml:space="preserve"> PAGEREF _Toc8741874 \h </w:instrText>
        </w:r>
        <w:r w:rsidR="0066384A">
          <w:rPr>
            <w:noProof/>
            <w:webHidden/>
          </w:rPr>
        </w:r>
        <w:r w:rsidR="0066384A">
          <w:rPr>
            <w:noProof/>
            <w:webHidden/>
          </w:rPr>
          <w:fldChar w:fldCharType="separate"/>
        </w:r>
        <w:r w:rsidR="0066384A">
          <w:rPr>
            <w:noProof/>
            <w:webHidden/>
          </w:rPr>
          <w:t>33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5" w:history="1">
        <w:r w:rsidR="0066384A" w:rsidRPr="00BA2AC1">
          <w:rPr>
            <w:rStyle w:val="Hyperlink"/>
            <w:iCs/>
            <w:noProof/>
          </w:rPr>
          <w:t>2.4.2 Lợi ích khi sử dụng Apache Maven:</w:t>
        </w:r>
        <w:r w:rsidR="0066384A">
          <w:rPr>
            <w:noProof/>
            <w:webHidden/>
          </w:rPr>
          <w:tab/>
        </w:r>
        <w:r w:rsidR="0066384A">
          <w:rPr>
            <w:noProof/>
            <w:webHidden/>
          </w:rPr>
          <w:fldChar w:fldCharType="begin"/>
        </w:r>
        <w:r w:rsidR="0066384A">
          <w:rPr>
            <w:noProof/>
            <w:webHidden/>
          </w:rPr>
          <w:instrText xml:space="preserve"> PAGEREF _Toc8741875 \h </w:instrText>
        </w:r>
        <w:r w:rsidR="0066384A">
          <w:rPr>
            <w:noProof/>
            <w:webHidden/>
          </w:rPr>
        </w:r>
        <w:r w:rsidR="0066384A">
          <w:rPr>
            <w:noProof/>
            <w:webHidden/>
          </w:rPr>
          <w:fldChar w:fldCharType="separate"/>
        </w:r>
        <w:r w:rsidR="0066384A">
          <w:rPr>
            <w:noProof/>
            <w:webHidden/>
          </w:rPr>
          <w:t>34</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6" w:history="1">
        <w:r w:rsidR="0066384A" w:rsidRPr="00BA2AC1">
          <w:rPr>
            <w:rStyle w:val="Hyperlink"/>
            <w:iCs/>
            <w:noProof/>
          </w:rPr>
          <w:t>2.4.3 Ứng dụng Apache Maven vào dự án:</w:t>
        </w:r>
        <w:r w:rsidR="0066384A">
          <w:rPr>
            <w:noProof/>
            <w:webHidden/>
          </w:rPr>
          <w:tab/>
        </w:r>
        <w:r w:rsidR="0066384A">
          <w:rPr>
            <w:noProof/>
            <w:webHidden/>
          </w:rPr>
          <w:fldChar w:fldCharType="begin"/>
        </w:r>
        <w:r w:rsidR="0066384A">
          <w:rPr>
            <w:noProof/>
            <w:webHidden/>
          </w:rPr>
          <w:instrText xml:space="preserve"> PAGEREF _Toc8741876 \h </w:instrText>
        </w:r>
        <w:r w:rsidR="0066384A">
          <w:rPr>
            <w:noProof/>
            <w:webHidden/>
          </w:rPr>
        </w:r>
        <w:r w:rsidR="0066384A">
          <w:rPr>
            <w:noProof/>
            <w:webHidden/>
          </w:rPr>
          <w:fldChar w:fldCharType="separate"/>
        </w:r>
        <w:r w:rsidR="0066384A">
          <w:rPr>
            <w:noProof/>
            <w:webHidden/>
          </w:rPr>
          <w:t>34</w:t>
        </w:r>
        <w:r w:rsidR="0066384A">
          <w:rPr>
            <w:noProof/>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877" w:history="1">
        <w:r w:rsidR="0066384A" w:rsidRPr="00BA2AC1">
          <w:rPr>
            <w:rStyle w:val="Hyperlink"/>
          </w:rPr>
          <w:t>CHƯƠNG 3 : PHÂN TÍCH VÀ THIẾT KẾ</w:t>
        </w:r>
        <w:r w:rsidR="0066384A">
          <w:rPr>
            <w:webHidden/>
          </w:rPr>
          <w:tab/>
        </w:r>
        <w:r w:rsidR="0066384A">
          <w:rPr>
            <w:webHidden/>
          </w:rPr>
          <w:fldChar w:fldCharType="begin"/>
        </w:r>
        <w:r w:rsidR="0066384A">
          <w:rPr>
            <w:webHidden/>
          </w:rPr>
          <w:instrText xml:space="preserve"> PAGEREF _Toc8741877 \h </w:instrText>
        </w:r>
        <w:r w:rsidR="0066384A">
          <w:rPr>
            <w:webHidden/>
          </w:rPr>
        </w:r>
        <w:r w:rsidR="0066384A">
          <w:rPr>
            <w:webHidden/>
          </w:rPr>
          <w:fldChar w:fldCharType="separate"/>
        </w:r>
        <w:r w:rsidR="0066384A">
          <w:rPr>
            <w:webHidden/>
          </w:rPr>
          <w:t>37</w:t>
        </w:r>
        <w:r w:rsidR="0066384A">
          <w:rPr>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78" w:history="1">
        <w:r w:rsidR="0066384A" w:rsidRPr="00BA2AC1">
          <w:rPr>
            <w:rStyle w:val="Hyperlink"/>
            <w:noProof/>
          </w:rPr>
          <w:t>3.1 Mô tả tổng quan ứng dụng</w:t>
        </w:r>
        <w:r w:rsidR="0066384A">
          <w:rPr>
            <w:noProof/>
            <w:webHidden/>
          </w:rPr>
          <w:tab/>
        </w:r>
        <w:r w:rsidR="0066384A">
          <w:rPr>
            <w:noProof/>
            <w:webHidden/>
          </w:rPr>
          <w:fldChar w:fldCharType="begin"/>
        </w:r>
        <w:r w:rsidR="0066384A">
          <w:rPr>
            <w:noProof/>
            <w:webHidden/>
          </w:rPr>
          <w:instrText xml:space="preserve"> PAGEREF _Toc8741878 \h </w:instrText>
        </w:r>
        <w:r w:rsidR="0066384A">
          <w:rPr>
            <w:noProof/>
            <w:webHidden/>
          </w:rPr>
        </w:r>
        <w:r w:rsidR="0066384A">
          <w:rPr>
            <w:noProof/>
            <w:webHidden/>
          </w:rPr>
          <w:fldChar w:fldCharType="separate"/>
        </w:r>
        <w:r w:rsidR="0066384A">
          <w:rPr>
            <w:noProof/>
            <w:webHidden/>
          </w:rPr>
          <w:t>37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79" w:history="1">
        <w:r w:rsidR="0066384A" w:rsidRPr="00BA2AC1">
          <w:rPr>
            <w:rStyle w:val="Hyperlink"/>
            <w:noProof/>
          </w:rPr>
          <w:t>3.1.1 Mô hình Usecase tổng quát</w:t>
        </w:r>
        <w:r w:rsidR="0066384A">
          <w:rPr>
            <w:noProof/>
            <w:webHidden/>
          </w:rPr>
          <w:tab/>
        </w:r>
        <w:r w:rsidR="0066384A">
          <w:rPr>
            <w:noProof/>
            <w:webHidden/>
          </w:rPr>
          <w:fldChar w:fldCharType="begin"/>
        </w:r>
        <w:r w:rsidR="0066384A">
          <w:rPr>
            <w:noProof/>
            <w:webHidden/>
          </w:rPr>
          <w:instrText xml:space="preserve"> PAGEREF _Toc8741879 \h </w:instrText>
        </w:r>
        <w:r w:rsidR="0066384A">
          <w:rPr>
            <w:noProof/>
            <w:webHidden/>
          </w:rPr>
        </w:r>
        <w:r w:rsidR="0066384A">
          <w:rPr>
            <w:noProof/>
            <w:webHidden/>
          </w:rPr>
          <w:fldChar w:fldCharType="separate"/>
        </w:r>
        <w:r w:rsidR="0066384A">
          <w:rPr>
            <w:noProof/>
            <w:webHidden/>
          </w:rPr>
          <w:t>37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0" w:history="1">
        <w:r w:rsidR="0066384A" w:rsidRPr="00BA2AC1">
          <w:rPr>
            <w:rStyle w:val="Hyperlink"/>
            <w:noProof/>
          </w:rPr>
          <w:t>3.1.2 Danh sách các tác nhân và mô tả</w:t>
        </w:r>
        <w:r w:rsidR="0066384A">
          <w:rPr>
            <w:noProof/>
            <w:webHidden/>
          </w:rPr>
          <w:tab/>
        </w:r>
        <w:r w:rsidR="0066384A">
          <w:rPr>
            <w:noProof/>
            <w:webHidden/>
          </w:rPr>
          <w:fldChar w:fldCharType="begin"/>
        </w:r>
        <w:r w:rsidR="0066384A">
          <w:rPr>
            <w:noProof/>
            <w:webHidden/>
          </w:rPr>
          <w:instrText xml:space="preserve"> PAGEREF _Toc8741880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1" w:history="1">
        <w:r w:rsidR="0066384A" w:rsidRPr="00BA2AC1">
          <w:rPr>
            <w:rStyle w:val="Hyperlink"/>
            <w:noProof/>
          </w:rPr>
          <w:t>3.1.3 Danh sách Usecase và mô tả</w:t>
        </w:r>
        <w:r w:rsidR="0066384A">
          <w:rPr>
            <w:noProof/>
            <w:webHidden/>
          </w:rPr>
          <w:tab/>
        </w:r>
        <w:r w:rsidR="0066384A">
          <w:rPr>
            <w:noProof/>
            <w:webHidden/>
          </w:rPr>
          <w:fldChar w:fldCharType="begin"/>
        </w:r>
        <w:r w:rsidR="0066384A">
          <w:rPr>
            <w:noProof/>
            <w:webHidden/>
          </w:rPr>
          <w:instrText xml:space="preserve"> PAGEREF _Toc8741881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882" w:history="1">
        <w:r w:rsidR="0066384A" w:rsidRPr="00BA2AC1">
          <w:rPr>
            <w:rStyle w:val="Hyperlink"/>
            <w:noProof/>
          </w:rPr>
          <w:t>3.2 Đặc tả các yêu cầu chức năng</w:t>
        </w:r>
        <w:r w:rsidR="0066384A">
          <w:rPr>
            <w:noProof/>
            <w:webHidden/>
          </w:rPr>
          <w:tab/>
        </w:r>
        <w:r w:rsidR="0066384A">
          <w:rPr>
            <w:noProof/>
            <w:webHidden/>
          </w:rPr>
          <w:fldChar w:fldCharType="begin"/>
        </w:r>
        <w:r w:rsidR="0066384A">
          <w:rPr>
            <w:noProof/>
            <w:webHidden/>
          </w:rPr>
          <w:instrText xml:space="preserve"> PAGEREF _Toc8741882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3" w:history="1">
        <w:r w:rsidR="0066384A" w:rsidRPr="00BA2AC1">
          <w:rPr>
            <w:rStyle w:val="Hyperlink"/>
            <w:noProof/>
          </w:rPr>
          <w:t>3.2.1 UC001 Hỗ trợ</w:t>
        </w:r>
        <w:r w:rsidR="0066384A">
          <w:rPr>
            <w:noProof/>
            <w:webHidden/>
          </w:rPr>
          <w:tab/>
        </w:r>
        <w:r w:rsidR="0066384A">
          <w:rPr>
            <w:noProof/>
            <w:webHidden/>
          </w:rPr>
          <w:fldChar w:fldCharType="begin"/>
        </w:r>
        <w:r w:rsidR="0066384A">
          <w:rPr>
            <w:noProof/>
            <w:webHidden/>
          </w:rPr>
          <w:instrText xml:space="preserve"> PAGEREF _Toc8741883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4" w:history="1">
        <w:r w:rsidR="0066384A" w:rsidRPr="00BA2AC1">
          <w:rPr>
            <w:rStyle w:val="Hyperlink"/>
            <w:noProof/>
          </w:rPr>
          <w:t>3.2.2 UC001a Tải tài liệu hướng dẫn</w:t>
        </w:r>
        <w:r w:rsidR="0066384A">
          <w:rPr>
            <w:noProof/>
            <w:webHidden/>
          </w:rPr>
          <w:tab/>
        </w:r>
        <w:r w:rsidR="0066384A">
          <w:rPr>
            <w:noProof/>
            <w:webHidden/>
          </w:rPr>
          <w:fldChar w:fldCharType="begin"/>
        </w:r>
        <w:r w:rsidR="0066384A">
          <w:rPr>
            <w:noProof/>
            <w:webHidden/>
          </w:rPr>
          <w:instrText xml:space="preserve"> PAGEREF _Toc8741884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5" w:history="1">
        <w:r w:rsidR="0066384A" w:rsidRPr="00BA2AC1">
          <w:rPr>
            <w:rStyle w:val="Hyperlink"/>
            <w:noProof/>
          </w:rPr>
          <w:t>3.2.3 UC001b Xuất hồ sơ cá nhân</w:t>
        </w:r>
        <w:r w:rsidR="0066384A">
          <w:rPr>
            <w:noProof/>
            <w:webHidden/>
          </w:rPr>
          <w:tab/>
        </w:r>
        <w:r w:rsidR="0066384A">
          <w:rPr>
            <w:noProof/>
            <w:webHidden/>
          </w:rPr>
          <w:fldChar w:fldCharType="begin"/>
        </w:r>
        <w:r w:rsidR="0066384A">
          <w:rPr>
            <w:noProof/>
            <w:webHidden/>
          </w:rPr>
          <w:instrText xml:space="preserve"> PAGEREF _Toc8741885 \h </w:instrText>
        </w:r>
        <w:r w:rsidR="0066384A">
          <w:rPr>
            <w:noProof/>
            <w:webHidden/>
          </w:rPr>
        </w:r>
        <w:r w:rsidR="0066384A">
          <w:rPr>
            <w:noProof/>
            <w:webHidden/>
          </w:rPr>
          <w:fldChar w:fldCharType="separate"/>
        </w:r>
        <w:r w:rsidR="0066384A">
          <w:rPr>
            <w:noProof/>
            <w:webHidden/>
          </w:rPr>
          <w:t>45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6" w:history="1">
        <w:r w:rsidR="0066384A" w:rsidRPr="00BA2AC1">
          <w:rPr>
            <w:rStyle w:val="Hyperlink"/>
            <w:noProof/>
          </w:rPr>
          <w:t>3.2.4 UC001c Upload hồ sơ cá nhân</w:t>
        </w:r>
        <w:r w:rsidR="0066384A">
          <w:rPr>
            <w:noProof/>
            <w:webHidden/>
          </w:rPr>
          <w:tab/>
        </w:r>
        <w:r w:rsidR="0066384A">
          <w:rPr>
            <w:noProof/>
            <w:webHidden/>
          </w:rPr>
          <w:fldChar w:fldCharType="begin"/>
        </w:r>
        <w:r w:rsidR="0066384A">
          <w:rPr>
            <w:noProof/>
            <w:webHidden/>
          </w:rPr>
          <w:instrText xml:space="preserve"> PAGEREF _Toc8741886 \h </w:instrText>
        </w:r>
        <w:r w:rsidR="0066384A">
          <w:rPr>
            <w:noProof/>
            <w:webHidden/>
          </w:rPr>
        </w:r>
        <w:r w:rsidR="0066384A">
          <w:rPr>
            <w:noProof/>
            <w:webHidden/>
          </w:rPr>
          <w:fldChar w:fldCharType="separate"/>
        </w:r>
        <w:r w:rsidR="0066384A">
          <w:rPr>
            <w:noProof/>
            <w:webHidden/>
          </w:rPr>
          <w:t>47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7" w:history="1">
        <w:r w:rsidR="0066384A" w:rsidRPr="00BA2AC1">
          <w:rPr>
            <w:rStyle w:val="Hyperlink"/>
            <w:noProof/>
          </w:rPr>
          <w:t>3.2.5 UC002 Xem thông tin cá nhân</w:t>
        </w:r>
        <w:r w:rsidR="0066384A">
          <w:rPr>
            <w:noProof/>
            <w:webHidden/>
          </w:rPr>
          <w:tab/>
        </w:r>
        <w:r w:rsidR="0066384A">
          <w:rPr>
            <w:noProof/>
            <w:webHidden/>
          </w:rPr>
          <w:fldChar w:fldCharType="begin"/>
        </w:r>
        <w:r w:rsidR="0066384A">
          <w:rPr>
            <w:noProof/>
            <w:webHidden/>
          </w:rPr>
          <w:instrText xml:space="preserve"> PAGEREF _Toc8741887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8" w:history="1">
        <w:r w:rsidR="0066384A" w:rsidRPr="00BA2AC1">
          <w:rPr>
            <w:rStyle w:val="Hyperlink"/>
            <w:noProof/>
          </w:rPr>
          <w:t>3.2.6 UC002a Cập nhật thông tin cá nhân</w:t>
        </w:r>
        <w:r w:rsidR="0066384A">
          <w:rPr>
            <w:noProof/>
            <w:webHidden/>
          </w:rPr>
          <w:tab/>
        </w:r>
        <w:r w:rsidR="0066384A">
          <w:rPr>
            <w:noProof/>
            <w:webHidden/>
          </w:rPr>
          <w:fldChar w:fldCharType="begin"/>
        </w:r>
        <w:r w:rsidR="0066384A">
          <w:rPr>
            <w:noProof/>
            <w:webHidden/>
          </w:rPr>
          <w:instrText xml:space="preserve"> PAGEREF _Toc8741888 \h </w:instrText>
        </w:r>
        <w:r w:rsidR="0066384A">
          <w:rPr>
            <w:noProof/>
            <w:webHidden/>
          </w:rPr>
        </w:r>
        <w:r w:rsidR="0066384A">
          <w:rPr>
            <w:noProof/>
            <w:webHidden/>
          </w:rPr>
          <w:fldChar w:fldCharType="separate"/>
        </w:r>
        <w:r w:rsidR="0066384A">
          <w:rPr>
            <w:noProof/>
            <w:webHidden/>
          </w:rPr>
          <w:t>51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89" w:history="1">
        <w:r w:rsidR="0066384A" w:rsidRPr="00BA2AC1">
          <w:rPr>
            <w:rStyle w:val="Hyperlink"/>
            <w:noProof/>
          </w:rPr>
          <w:t>3.2.7 UC002b Cập nhật summary cá nhân</w:t>
        </w:r>
        <w:r w:rsidR="0066384A">
          <w:rPr>
            <w:noProof/>
            <w:webHidden/>
          </w:rPr>
          <w:tab/>
        </w:r>
        <w:r w:rsidR="0066384A">
          <w:rPr>
            <w:noProof/>
            <w:webHidden/>
          </w:rPr>
          <w:fldChar w:fldCharType="begin"/>
        </w:r>
        <w:r w:rsidR="0066384A">
          <w:rPr>
            <w:noProof/>
            <w:webHidden/>
          </w:rPr>
          <w:instrText xml:space="preserve"> PAGEREF _Toc8741889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0" w:history="1">
        <w:r w:rsidR="0066384A" w:rsidRPr="00BA2AC1">
          <w:rPr>
            <w:rStyle w:val="Hyperlink"/>
            <w:noProof/>
          </w:rPr>
          <w:t>3.2.8 UC002c Cập nhật avatar cá nhân</w:t>
        </w:r>
        <w:r w:rsidR="0066384A">
          <w:rPr>
            <w:noProof/>
            <w:webHidden/>
          </w:rPr>
          <w:tab/>
        </w:r>
        <w:r w:rsidR="0066384A">
          <w:rPr>
            <w:noProof/>
            <w:webHidden/>
          </w:rPr>
          <w:fldChar w:fldCharType="begin"/>
        </w:r>
        <w:r w:rsidR="0066384A">
          <w:rPr>
            <w:noProof/>
            <w:webHidden/>
          </w:rPr>
          <w:instrText xml:space="preserve"> PAGEREF _Toc8741890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1" w:history="1">
        <w:r w:rsidR="0066384A" w:rsidRPr="00BA2AC1">
          <w:rPr>
            <w:rStyle w:val="Hyperlink"/>
            <w:noProof/>
          </w:rPr>
          <w:t>3.2.9 UC003 Thêm chứng chỉ</w:t>
        </w:r>
        <w:r w:rsidR="0066384A">
          <w:rPr>
            <w:noProof/>
            <w:webHidden/>
          </w:rPr>
          <w:tab/>
        </w:r>
        <w:r w:rsidR="0066384A">
          <w:rPr>
            <w:noProof/>
            <w:webHidden/>
          </w:rPr>
          <w:fldChar w:fldCharType="begin"/>
        </w:r>
        <w:r w:rsidR="0066384A">
          <w:rPr>
            <w:noProof/>
            <w:webHidden/>
          </w:rPr>
          <w:instrText xml:space="preserve"> PAGEREF _Toc8741891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2" w:history="1">
        <w:r w:rsidR="0066384A" w:rsidRPr="00BA2AC1">
          <w:rPr>
            <w:rStyle w:val="Hyperlink"/>
            <w:noProof/>
          </w:rPr>
          <w:t>3.2.10 UC004 Xem thông tin chứng chỉ</w:t>
        </w:r>
        <w:r w:rsidR="0066384A">
          <w:rPr>
            <w:noProof/>
            <w:webHidden/>
          </w:rPr>
          <w:tab/>
        </w:r>
        <w:r w:rsidR="0066384A">
          <w:rPr>
            <w:noProof/>
            <w:webHidden/>
          </w:rPr>
          <w:fldChar w:fldCharType="begin"/>
        </w:r>
        <w:r w:rsidR="0066384A">
          <w:rPr>
            <w:noProof/>
            <w:webHidden/>
          </w:rPr>
          <w:instrText xml:space="preserve"> PAGEREF _Toc8741892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3" w:history="1">
        <w:r w:rsidR="0066384A" w:rsidRPr="00BA2AC1">
          <w:rPr>
            <w:rStyle w:val="Hyperlink"/>
            <w:noProof/>
          </w:rPr>
          <w:t>3.2.11 UC004a Xóa chứng chỉ</w:t>
        </w:r>
        <w:r w:rsidR="0066384A">
          <w:rPr>
            <w:noProof/>
            <w:webHidden/>
          </w:rPr>
          <w:tab/>
        </w:r>
        <w:r w:rsidR="0066384A">
          <w:rPr>
            <w:noProof/>
            <w:webHidden/>
          </w:rPr>
          <w:fldChar w:fldCharType="begin"/>
        </w:r>
        <w:r w:rsidR="0066384A">
          <w:rPr>
            <w:noProof/>
            <w:webHidden/>
          </w:rPr>
          <w:instrText xml:space="preserve"> PAGEREF _Toc8741893 \h </w:instrText>
        </w:r>
        <w:r w:rsidR="0066384A">
          <w:rPr>
            <w:noProof/>
            <w:webHidden/>
          </w:rPr>
        </w:r>
        <w:r w:rsidR="0066384A">
          <w:rPr>
            <w:noProof/>
            <w:webHidden/>
          </w:rPr>
          <w:fldChar w:fldCharType="separate"/>
        </w:r>
        <w:r w:rsidR="0066384A">
          <w:rPr>
            <w:noProof/>
            <w:webHidden/>
          </w:rPr>
          <w:t>61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4" w:history="1">
        <w:r w:rsidR="0066384A" w:rsidRPr="00BA2AC1">
          <w:rPr>
            <w:rStyle w:val="Hyperlink"/>
            <w:noProof/>
          </w:rPr>
          <w:t>3.2.12 UC004b Cập nhật chứng chỉ</w:t>
        </w:r>
        <w:r w:rsidR="0066384A">
          <w:rPr>
            <w:noProof/>
            <w:webHidden/>
          </w:rPr>
          <w:tab/>
        </w:r>
        <w:r w:rsidR="0066384A">
          <w:rPr>
            <w:noProof/>
            <w:webHidden/>
          </w:rPr>
          <w:fldChar w:fldCharType="begin"/>
        </w:r>
        <w:r w:rsidR="0066384A">
          <w:rPr>
            <w:noProof/>
            <w:webHidden/>
          </w:rPr>
          <w:instrText xml:space="preserve"> PAGEREF _Toc8741894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5" w:history="1">
        <w:r w:rsidR="0066384A" w:rsidRPr="00BA2AC1">
          <w:rPr>
            <w:rStyle w:val="Hyperlink"/>
            <w:noProof/>
          </w:rPr>
          <w:t>3.2.13 UC005 Thêm kinh nghiệm làm việc, UC005a Thêm vai trò vào kinh nghiệm làm việc</w:t>
        </w:r>
        <w:r w:rsidR="0066384A">
          <w:rPr>
            <w:noProof/>
            <w:webHidden/>
          </w:rPr>
          <w:tab/>
        </w:r>
        <w:r w:rsidR="0066384A">
          <w:rPr>
            <w:noProof/>
            <w:webHidden/>
          </w:rPr>
          <w:fldChar w:fldCharType="begin"/>
        </w:r>
        <w:r w:rsidR="0066384A">
          <w:rPr>
            <w:noProof/>
            <w:webHidden/>
          </w:rPr>
          <w:instrText xml:space="preserve"> PAGEREF _Toc8741895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6" w:history="1">
        <w:r w:rsidR="0066384A" w:rsidRPr="00BA2AC1">
          <w:rPr>
            <w:rStyle w:val="Hyperlink"/>
            <w:noProof/>
          </w:rPr>
          <w:t>3.2.14 UC006 Xem thông tin kinh nghiệm làm việc, UC006a Xem thông tin vai trò trong kinh nghiệm làm việc</w:t>
        </w:r>
        <w:r w:rsidR="0066384A">
          <w:rPr>
            <w:noProof/>
            <w:webHidden/>
          </w:rPr>
          <w:tab/>
        </w:r>
        <w:r w:rsidR="0066384A">
          <w:rPr>
            <w:noProof/>
            <w:webHidden/>
          </w:rPr>
          <w:fldChar w:fldCharType="begin"/>
        </w:r>
        <w:r w:rsidR="0066384A">
          <w:rPr>
            <w:noProof/>
            <w:webHidden/>
          </w:rPr>
          <w:instrText xml:space="preserve"> PAGEREF _Toc8741896 \h </w:instrText>
        </w:r>
        <w:r w:rsidR="0066384A">
          <w:rPr>
            <w:noProof/>
            <w:webHidden/>
          </w:rPr>
        </w:r>
        <w:r w:rsidR="0066384A">
          <w:rPr>
            <w:noProof/>
            <w:webHidden/>
          </w:rPr>
          <w:fldChar w:fldCharType="separate"/>
        </w:r>
        <w:r w:rsidR="0066384A">
          <w:rPr>
            <w:noProof/>
            <w:webHidden/>
          </w:rPr>
          <w:t>70</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7" w:history="1">
        <w:r w:rsidR="0066384A" w:rsidRPr="00BA2AC1">
          <w:rPr>
            <w:rStyle w:val="Hyperlink"/>
            <w:noProof/>
          </w:rPr>
          <w:t>3.2.15 UC006a1 Cập nhật thông tin về vai trò trong kinh nghiệm làm việc</w:t>
        </w:r>
        <w:r w:rsidR="0066384A">
          <w:rPr>
            <w:noProof/>
            <w:webHidden/>
          </w:rPr>
          <w:tab/>
        </w:r>
        <w:r w:rsidR="0066384A">
          <w:rPr>
            <w:noProof/>
            <w:webHidden/>
          </w:rPr>
          <w:fldChar w:fldCharType="begin"/>
        </w:r>
        <w:r w:rsidR="0066384A">
          <w:rPr>
            <w:noProof/>
            <w:webHidden/>
          </w:rPr>
          <w:instrText xml:space="preserve"> PAGEREF _Toc8741897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8" w:history="1">
        <w:r w:rsidR="0066384A" w:rsidRPr="00BA2AC1">
          <w:rPr>
            <w:rStyle w:val="Hyperlink"/>
            <w:noProof/>
          </w:rPr>
          <w:t>3.2.16 UC006a2 Xóaa vai trò trong kinh nghiệm làm việc</w:t>
        </w:r>
        <w:r w:rsidR="0066384A">
          <w:rPr>
            <w:noProof/>
            <w:webHidden/>
          </w:rPr>
          <w:tab/>
        </w:r>
        <w:r w:rsidR="0066384A">
          <w:rPr>
            <w:noProof/>
            <w:webHidden/>
          </w:rPr>
          <w:fldChar w:fldCharType="begin"/>
        </w:r>
        <w:r w:rsidR="0066384A">
          <w:rPr>
            <w:noProof/>
            <w:webHidden/>
          </w:rPr>
          <w:instrText xml:space="preserve"> PAGEREF _Toc8741898 \h </w:instrText>
        </w:r>
        <w:r w:rsidR="0066384A">
          <w:rPr>
            <w:noProof/>
            <w:webHidden/>
          </w:rPr>
        </w:r>
        <w:r w:rsidR="0066384A">
          <w:rPr>
            <w:noProof/>
            <w:webHidden/>
          </w:rPr>
          <w:fldChar w:fldCharType="separate"/>
        </w:r>
        <w:r w:rsidR="0066384A">
          <w:rPr>
            <w:noProof/>
            <w:webHidden/>
          </w:rPr>
          <w:t>75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899" w:history="1">
        <w:r w:rsidR="0066384A" w:rsidRPr="00BA2AC1">
          <w:rPr>
            <w:rStyle w:val="Hyperlink"/>
            <w:noProof/>
          </w:rPr>
          <w:t>3.2.17 UC006b Cập nhật thông tin kinh nghiệm làm việc</w:t>
        </w:r>
        <w:r w:rsidR="0066384A">
          <w:rPr>
            <w:noProof/>
            <w:webHidden/>
          </w:rPr>
          <w:tab/>
        </w:r>
        <w:r w:rsidR="0066384A">
          <w:rPr>
            <w:noProof/>
            <w:webHidden/>
          </w:rPr>
          <w:fldChar w:fldCharType="begin"/>
        </w:r>
        <w:r w:rsidR="0066384A">
          <w:rPr>
            <w:noProof/>
            <w:webHidden/>
          </w:rPr>
          <w:instrText xml:space="preserve"> PAGEREF _Toc8741899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0" w:history="1">
        <w:r w:rsidR="0066384A" w:rsidRPr="00BA2AC1">
          <w:rPr>
            <w:rStyle w:val="Hyperlink"/>
            <w:noProof/>
          </w:rPr>
          <w:t>3.2.18 UC006c Xóa kinh nghiệm làm việc</w:t>
        </w:r>
        <w:r w:rsidR="0066384A">
          <w:rPr>
            <w:noProof/>
            <w:webHidden/>
          </w:rPr>
          <w:tab/>
        </w:r>
        <w:r w:rsidR="0066384A">
          <w:rPr>
            <w:noProof/>
            <w:webHidden/>
          </w:rPr>
          <w:fldChar w:fldCharType="begin"/>
        </w:r>
        <w:r w:rsidR="0066384A">
          <w:rPr>
            <w:noProof/>
            <w:webHidden/>
          </w:rPr>
          <w:instrText xml:space="preserve"> PAGEREF _Toc8741900 \h </w:instrText>
        </w:r>
        <w:r w:rsidR="0066384A">
          <w:rPr>
            <w:noProof/>
            <w:webHidden/>
          </w:rPr>
        </w:r>
        <w:r w:rsidR="0066384A">
          <w:rPr>
            <w:noProof/>
            <w:webHidden/>
          </w:rPr>
          <w:fldChar w:fldCharType="separate"/>
        </w:r>
        <w:r w:rsidR="0066384A">
          <w:rPr>
            <w:noProof/>
            <w:webHidden/>
          </w:rPr>
          <w:t>80</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1" w:history="1">
        <w:r w:rsidR="0066384A" w:rsidRPr="00BA2AC1">
          <w:rPr>
            <w:rStyle w:val="Hyperlink"/>
            <w:noProof/>
          </w:rPr>
          <w:t>3.2.19 UC007 Thêm ngoại ngữ</w:t>
        </w:r>
        <w:r w:rsidR="0066384A">
          <w:rPr>
            <w:noProof/>
            <w:webHidden/>
          </w:rPr>
          <w:tab/>
        </w:r>
        <w:r w:rsidR="0066384A">
          <w:rPr>
            <w:noProof/>
            <w:webHidden/>
          </w:rPr>
          <w:fldChar w:fldCharType="begin"/>
        </w:r>
        <w:r w:rsidR="0066384A">
          <w:rPr>
            <w:noProof/>
            <w:webHidden/>
          </w:rPr>
          <w:instrText xml:space="preserve"> PAGEREF _Toc8741901 \h </w:instrText>
        </w:r>
        <w:r w:rsidR="0066384A">
          <w:rPr>
            <w:noProof/>
            <w:webHidden/>
          </w:rPr>
        </w:r>
        <w:r w:rsidR="0066384A">
          <w:rPr>
            <w:noProof/>
            <w:webHidden/>
          </w:rPr>
          <w:fldChar w:fldCharType="separate"/>
        </w:r>
        <w:r w:rsidR="0066384A">
          <w:rPr>
            <w:noProof/>
            <w:webHidden/>
          </w:rPr>
          <w:t>83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2" w:history="1">
        <w:r w:rsidR="0066384A" w:rsidRPr="00BA2AC1">
          <w:rPr>
            <w:rStyle w:val="Hyperlink"/>
            <w:noProof/>
          </w:rPr>
          <w:t>3.2.20 UC008 Xem thông tin ngoại ngữ</w:t>
        </w:r>
        <w:r w:rsidR="0066384A">
          <w:rPr>
            <w:noProof/>
            <w:webHidden/>
          </w:rPr>
          <w:tab/>
        </w:r>
        <w:r w:rsidR="0066384A">
          <w:rPr>
            <w:noProof/>
            <w:webHidden/>
          </w:rPr>
          <w:fldChar w:fldCharType="begin"/>
        </w:r>
        <w:r w:rsidR="0066384A">
          <w:rPr>
            <w:noProof/>
            <w:webHidden/>
          </w:rPr>
          <w:instrText xml:space="preserve"> PAGEREF _Toc8741902 \h </w:instrText>
        </w:r>
        <w:r w:rsidR="0066384A">
          <w:rPr>
            <w:noProof/>
            <w:webHidden/>
          </w:rPr>
        </w:r>
        <w:r w:rsidR="0066384A">
          <w:rPr>
            <w:noProof/>
            <w:webHidden/>
          </w:rPr>
          <w:fldChar w:fldCharType="separate"/>
        </w:r>
        <w:r w:rsidR="0066384A">
          <w:rPr>
            <w:noProof/>
            <w:webHidden/>
          </w:rPr>
          <w:t>86</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3" w:history="1">
        <w:r w:rsidR="0066384A" w:rsidRPr="00BA2AC1">
          <w:rPr>
            <w:rStyle w:val="Hyperlink"/>
            <w:noProof/>
          </w:rPr>
          <w:t>3.2.21 UC008a Xóa ngoại ngữ</w:t>
        </w:r>
        <w:r w:rsidR="0066384A">
          <w:rPr>
            <w:noProof/>
            <w:webHidden/>
          </w:rPr>
          <w:tab/>
        </w:r>
        <w:r w:rsidR="0066384A">
          <w:rPr>
            <w:noProof/>
            <w:webHidden/>
          </w:rPr>
          <w:fldChar w:fldCharType="begin"/>
        </w:r>
        <w:r w:rsidR="0066384A">
          <w:rPr>
            <w:noProof/>
            <w:webHidden/>
          </w:rPr>
          <w:instrText xml:space="preserve"> PAGEREF _Toc8741903 \h </w:instrText>
        </w:r>
        <w:r w:rsidR="0066384A">
          <w:rPr>
            <w:noProof/>
            <w:webHidden/>
          </w:rPr>
        </w:r>
        <w:r w:rsidR="0066384A">
          <w:rPr>
            <w:noProof/>
            <w:webHidden/>
          </w:rPr>
          <w:fldChar w:fldCharType="separate"/>
        </w:r>
        <w:r w:rsidR="0066384A">
          <w:rPr>
            <w:noProof/>
            <w:webHidden/>
          </w:rPr>
          <w:t>88</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4" w:history="1">
        <w:r w:rsidR="0066384A" w:rsidRPr="00BA2AC1">
          <w:rPr>
            <w:rStyle w:val="Hyperlink"/>
            <w:noProof/>
          </w:rPr>
          <w:t>3.2.22 UC008b Cập nhật ngoại ngữ</w:t>
        </w:r>
        <w:r w:rsidR="0066384A">
          <w:rPr>
            <w:noProof/>
            <w:webHidden/>
          </w:rPr>
          <w:tab/>
        </w:r>
        <w:r w:rsidR="0066384A">
          <w:rPr>
            <w:noProof/>
            <w:webHidden/>
          </w:rPr>
          <w:fldChar w:fldCharType="begin"/>
        </w:r>
        <w:r w:rsidR="0066384A">
          <w:rPr>
            <w:noProof/>
            <w:webHidden/>
          </w:rPr>
          <w:instrText xml:space="preserve"> PAGEREF _Toc8741904 \h </w:instrText>
        </w:r>
        <w:r w:rsidR="0066384A">
          <w:rPr>
            <w:noProof/>
            <w:webHidden/>
          </w:rPr>
        </w:r>
        <w:r w:rsidR="0066384A">
          <w:rPr>
            <w:noProof/>
            <w:webHidden/>
          </w:rPr>
          <w:fldChar w:fldCharType="separate"/>
        </w:r>
        <w:r w:rsidR="0066384A">
          <w:rPr>
            <w:noProof/>
            <w:webHidden/>
          </w:rPr>
          <w:t>91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5" w:history="1">
        <w:r w:rsidR="0066384A" w:rsidRPr="00BA2AC1">
          <w:rPr>
            <w:rStyle w:val="Hyperlink"/>
            <w:noProof/>
          </w:rPr>
          <w:t>3.2.23 UC009 Thêm kỹ năng kỹ thuật</w:t>
        </w:r>
        <w:r w:rsidR="0066384A">
          <w:rPr>
            <w:noProof/>
            <w:webHidden/>
          </w:rPr>
          <w:tab/>
        </w:r>
        <w:r w:rsidR="0066384A">
          <w:rPr>
            <w:noProof/>
            <w:webHidden/>
          </w:rPr>
          <w:fldChar w:fldCharType="begin"/>
        </w:r>
        <w:r w:rsidR="0066384A">
          <w:rPr>
            <w:noProof/>
            <w:webHidden/>
          </w:rPr>
          <w:instrText xml:space="preserve"> PAGEREF _Toc8741905 \h </w:instrText>
        </w:r>
        <w:r w:rsidR="0066384A">
          <w:rPr>
            <w:noProof/>
            <w:webHidden/>
          </w:rPr>
        </w:r>
        <w:r w:rsidR="0066384A">
          <w:rPr>
            <w:noProof/>
            <w:webHidden/>
          </w:rPr>
          <w:fldChar w:fldCharType="separate"/>
        </w:r>
        <w:r w:rsidR="0066384A">
          <w:rPr>
            <w:noProof/>
            <w:webHidden/>
          </w:rPr>
          <w:t>94</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6" w:history="1">
        <w:r w:rsidR="0066384A" w:rsidRPr="00BA2AC1">
          <w:rPr>
            <w:rStyle w:val="Hyperlink"/>
            <w:noProof/>
          </w:rPr>
          <w:t>3.2.24 UC0010 Xem thông tin kỹ năng kỹ thuật</w:t>
        </w:r>
        <w:r w:rsidR="0066384A">
          <w:rPr>
            <w:noProof/>
            <w:webHidden/>
          </w:rPr>
          <w:tab/>
        </w:r>
        <w:r w:rsidR="0066384A">
          <w:rPr>
            <w:noProof/>
            <w:webHidden/>
          </w:rPr>
          <w:fldChar w:fldCharType="begin"/>
        </w:r>
        <w:r w:rsidR="0066384A">
          <w:rPr>
            <w:noProof/>
            <w:webHidden/>
          </w:rPr>
          <w:instrText xml:space="preserve"> PAGEREF _Toc8741906 \h </w:instrText>
        </w:r>
        <w:r w:rsidR="0066384A">
          <w:rPr>
            <w:noProof/>
            <w:webHidden/>
          </w:rPr>
        </w:r>
        <w:r w:rsidR="0066384A">
          <w:rPr>
            <w:noProof/>
            <w:webHidden/>
          </w:rPr>
          <w:fldChar w:fldCharType="separate"/>
        </w:r>
        <w:r w:rsidR="0066384A">
          <w:rPr>
            <w:noProof/>
            <w:webHidden/>
          </w:rPr>
          <w:t>97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7" w:history="1">
        <w:r w:rsidR="0066384A" w:rsidRPr="00BA2AC1">
          <w:rPr>
            <w:rStyle w:val="Hyperlink"/>
            <w:noProof/>
          </w:rPr>
          <w:t>3.2.25 UC010a Xóa kỹ năng kỹ thuật</w:t>
        </w:r>
        <w:r w:rsidR="0066384A">
          <w:rPr>
            <w:noProof/>
            <w:webHidden/>
          </w:rPr>
          <w:tab/>
        </w:r>
        <w:r w:rsidR="0066384A">
          <w:rPr>
            <w:noProof/>
            <w:webHidden/>
          </w:rPr>
          <w:fldChar w:fldCharType="begin"/>
        </w:r>
        <w:r w:rsidR="0066384A">
          <w:rPr>
            <w:noProof/>
            <w:webHidden/>
          </w:rPr>
          <w:instrText xml:space="preserve"> PAGEREF _Toc8741907 \h </w:instrText>
        </w:r>
        <w:r w:rsidR="0066384A">
          <w:rPr>
            <w:noProof/>
            <w:webHidden/>
          </w:rPr>
        </w:r>
        <w:r w:rsidR="0066384A">
          <w:rPr>
            <w:noProof/>
            <w:webHidden/>
          </w:rPr>
          <w:fldChar w:fldCharType="separate"/>
        </w:r>
        <w:r w:rsidR="0066384A">
          <w:rPr>
            <w:noProof/>
            <w:webHidden/>
          </w:rPr>
          <w:t>99</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8" w:history="1">
        <w:r w:rsidR="0066384A" w:rsidRPr="00BA2AC1">
          <w:rPr>
            <w:rStyle w:val="Hyperlink"/>
            <w:noProof/>
          </w:rPr>
          <w:t>3.2.26 UC010b Cập nhật kỹ năng kỹ thuật</w:t>
        </w:r>
        <w:r w:rsidR="0066384A">
          <w:rPr>
            <w:noProof/>
            <w:webHidden/>
          </w:rPr>
          <w:tab/>
        </w:r>
        <w:r w:rsidR="0066384A">
          <w:rPr>
            <w:noProof/>
            <w:webHidden/>
          </w:rPr>
          <w:fldChar w:fldCharType="begin"/>
        </w:r>
        <w:r w:rsidR="0066384A">
          <w:rPr>
            <w:noProof/>
            <w:webHidden/>
          </w:rPr>
          <w:instrText xml:space="preserve"> PAGEREF _Toc8741908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09" w:history="1">
        <w:r w:rsidR="0066384A" w:rsidRPr="00BA2AC1">
          <w:rPr>
            <w:rStyle w:val="Hyperlink"/>
            <w:noProof/>
          </w:rPr>
          <w:t>3.2.27 UC0011 Thêm học vấn</w:t>
        </w:r>
        <w:r w:rsidR="0066384A">
          <w:rPr>
            <w:noProof/>
            <w:webHidden/>
          </w:rPr>
          <w:tab/>
        </w:r>
        <w:r w:rsidR="0066384A">
          <w:rPr>
            <w:noProof/>
            <w:webHidden/>
          </w:rPr>
          <w:fldChar w:fldCharType="begin"/>
        </w:r>
        <w:r w:rsidR="0066384A">
          <w:rPr>
            <w:noProof/>
            <w:webHidden/>
          </w:rPr>
          <w:instrText xml:space="preserve"> PAGEREF _Toc8741909 \h </w:instrText>
        </w:r>
        <w:r w:rsidR="0066384A">
          <w:rPr>
            <w:noProof/>
            <w:webHidden/>
          </w:rPr>
        </w:r>
        <w:r w:rsidR="0066384A">
          <w:rPr>
            <w:noProof/>
            <w:webHidden/>
          </w:rPr>
          <w:fldChar w:fldCharType="separate"/>
        </w:r>
        <w:r w:rsidR="0066384A">
          <w:rPr>
            <w:noProof/>
            <w:webHidden/>
          </w:rPr>
          <w:t>104</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0" w:history="1">
        <w:r w:rsidR="0066384A" w:rsidRPr="00BA2AC1">
          <w:rPr>
            <w:rStyle w:val="Hyperlink"/>
            <w:noProof/>
          </w:rPr>
          <w:t>3.2.28 UC0012 Xem thông tin học vấn</w:t>
        </w:r>
        <w:r w:rsidR="0066384A">
          <w:rPr>
            <w:noProof/>
            <w:webHidden/>
          </w:rPr>
          <w:tab/>
        </w:r>
        <w:r w:rsidR="0066384A">
          <w:rPr>
            <w:noProof/>
            <w:webHidden/>
          </w:rPr>
          <w:fldChar w:fldCharType="begin"/>
        </w:r>
        <w:r w:rsidR="0066384A">
          <w:rPr>
            <w:noProof/>
            <w:webHidden/>
          </w:rPr>
          <w:instrText xml:space="preserve"> PAGEREF _Toc8741910 \h </w:instrText>
        </w:r>
        <w:r w:rsidR="0066384A">
          <w:rPr>
            <w:noProof/>
            <w:webHidden/>
          </w:rPr>
        </w:r>
        <w:r w:rsidR="0066384A">
          <w:rPr>
            <w:noProof/>
            <w:webHidden/>
          </w:rPr>
          <w:fldChar w:fldCharType="separate"/>
        </w:r>
        <w:r w:rsidR="0066384A">
          <w:rPr>
            <w:noProof/>
            <w:webHidden/>
          </w:rPr>
          <w:t>107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1" w:history="1">
        <w:r w:rsidR="0066384A" w:rsidRPr="00BA2AC1">
          <w:rPr>
            <w:rStyle w:val="Hyperlink"/>
            <w:noProof/>
          </w:rPr>
          <w:t>3.2.29 UC012a Xóa học vấn</w:t>
        </w:r>
        <w:r w:rsidR="0066384A">
          <w:rPr>
            <w:noProof/>
            <w:webHidden/>
          </w:rPr>
          <w:tab/>
        </w:r>
        <w:r w:rsidR="0066384A">
          <w:rPr>
            <w:noProof/>
            <w:webHidden/>
          </w:rPr>
          <w:fldChar w:fldCharType="begin"/>
        </w:r>
        <w:r w:rsidR="0066384A">
          <w:rPr>
            <w:noProof/>
            <w:webHidden/>
          </w:rPr>
          <w:instrText xml:space="preserve"> PAGEREF _Toc8741911 \h </w:instrText>
        </w:r>
        <w:r w:rsidR="0066384A">
          <w:rPr>
            <w:noProof/>
            <w:webHidden/>
          </w:rPr>
        </w:r>
        <w:r w:rsidR="0066384A">
          <w:rPr>
            <w:noProof/>
            <w:webHidden/>
          </w:rPr>
          <w:fldChar w:fldCharType="separate"/>
        </w:r>
        <w:r w:rsidR="0066384A">
          <w:rPr>
            <w:noProof/>
            <w:webHidden/>
          </w:rPr>
          <w:t>109</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2" w:history="1">
        <w:r w:rsidR="0066384A" w:rsidRPr="00BA2AC1">
          <w:rPr>
            <w:rStyle w:val="Hyperlink"/>
            <w:noProof/>
          </w:rPr>
          <w:t>3.2.30 UC012b Cập nhật học vấn</w:t>
        </w:r>
        <w:r w:rsidR="0066384A">
          <w:rPr>
            <w:noProof/>
            <w:webHidden/>
          </w:rPr>
          <w:tab/>
        </w:r>
        <w:r w:rsidR="0066384A">
          <w:rPr>
            <w:noProof/>
            <w:webHidden/>
          </w:rPr>
          <w:fldChar w:fldCharType="begin"/>
        </w:r>
        <w:r w:rsidR="0066384A">
          <w:rPr>
            <w:noProof/>
            <w:webHidden/>
          </w:rPr>
          <w:instrText xml:space="preserve"> PAGEREF _Toc8741912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3" w:history="1">
        <w:r w:rsidR="0066384A" w:rsidRPr="00BA2AC1">
          <w:rPr>
            <w:rStyle w:val="Hyperlink"/>
            <w:noProof/>
          </w:rPr>
          <w:t>3.2.31 UC013 Cập nhật trạng thái hồ sơ nhân viên</w:t>
        </w:r>
        <w:r w:rsidR="0066384A">
          <w:rPr>
            <w:noProof/>
            <w:webHidden/>
          </w:rPr>
          <w:tab/>
        </w:r>
        <w:r w:rsidR="0066384A">
          <w:rPr>
            <w:noProof/>
            <w:webHidden/>
          </w:rPr>
          <w:fldChar w:fldCharType="begin"/>
        </w:r>
        <w:r w:rsidR="0066384A">
          <w:rPr>
            <w:noProof/>
            <w:webHidden/>
          </w:rPr>
          <w:instrText xml:space="preserve"> PAGEREF _Toc8741913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4" w:history="1">
        <w:r w:rsidR="0066384A" w:rsidRPr="00BA2AC1">
          <w:rPr>
            <w:rStyle w:val="Hyperlink"/>
            <w:noProof/>
          </w:rPr>
          <w:t>3.2.32 UC014 Xuất danh sách nhân viên</w:t>
        </w:r>
        <w:r w:rsidR="0066384A">
          <w:rPr>
            <w:noProof/>
            <w:webHidden/>
          </w:rPr>
          <w:tab/>
        </w:r>
        <w:r w:rsidR="0066384A">
          <w:rPr>
            <w:noProof/>
            <w:webHidden/>
          </w:rPr>
          <w:fldChar w:fldCharType="begin"/>
        </w:r>
        <w:r w:rsidR="0066384A">
          <w:rPr>
            <w:noProof/>
            <w:webHidden/>
          </w:rPr>
          <w:instrText xml:space="preserve"> PAGEREF _Toc8741914 \h </w:instrText>
        </w:r>
        <w:r w:rsidR="0066384A">
          <w:rPr>
            <w:noProof/>
            <w:webHidden/>
          </w:rPr>
        </w:r>
        <w:r w:rsidR="0066384A">
          <w:rPr>
            <w:noProof/>
            <w:webHidden/>
          </w:rPr>
          <w:fldChar w:fldCharType="separate"/>
        </w:r>
        <w:r w:rsidR="0066384A">
          <w:rPr>
            <w:noProof/>
            <w:webHidden/>
          </w:rPr>
          <w:t>116</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5" w:history="1">
        <w:r w:rsidR="0066384A" w:rsidRPr="00BA2AC1">
          <w:rPr>
            <w:rStyle w:val="Hyperlink"/>
            <w:noProof/>
          </w:rPr>
          <w:t>3.2.33 UC0015 Quản lý hồ sơ nhân viên</w:t>
        </w:r>
        <w:r w:rsidR="0066384A">
          <w:rPr>
            <w:noProof/>
            <w:webHidden/>
          </w:rPr>
          <w:tab/>
        </w:r>
        <w:r w:rsidR="0066384A">
          <w:rPr>
            <w:noProof/>
            <w:webHidden/>
          </w:rPr>
          <w:fldChar w:fldCharType="begin"/>
        </w:r>
        <w:r w:rsidR="0066384A">
          <w:rPr>
            <w:noProof/>
            <w:webHidden/>
          </w:rPr>
          <w:instrText xml:space="preserve"> PAGEREF _Toc8741915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6" w:history="1">
        <w:r w:rsidR="0066384A" w:rsidRPr="00BA2AC1">
          <w:rPr>
            <w:rStyle w:val="Hyperlink"/>
            <w:noProof/>
          </w:rPr>
          <w:t>3.2.34 UC016 Thêm dự án</w:t>
        </w:r>
        <w:r w:rsidR="0066384A">
          <w:rPr>
            <w:noProof/>
            <w:webHidden/>
          </w:rPr>
          <w:tab/>
        </w:r>
        <w:r w:rsidR="0066384A">
          <w:rPr>
            <w:noProof/>
            <w:webHidden/>
          </w:rPr>
          <w:fldChar w:fldCharType="begin"/>
        </w:r>
        <w:r w:rsidR="0066384A">
          <w:rPr>
            <w:noProof/>
            <w:webHidden/>
          </w:rPr>
          <w:instrText xml:space="preserve"> PAGEREF _Toc8741916 \h </w:instrText>
        </w:r>
        <w:r w:rsidR="0066384A">
          <w:rPr>
            <w:noProof/>
            <w:webHidden/>
          </w:rPr>
        </w:r>
        <w:r w:rsidR="0066384A">
          <w:rPr>
            <w:noProof/>
            <w:webHidden/>
          </w:rPr>
          <w:fldChar w:fldCharType="separate"/>
        </w:r>
        <w:r w:rsidR="0066384A">
          <w:rPr>
            <w:noProof/>
            <w:webHidden/>
          </w:rPr>
          <w:t>121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7" w:history="1">
        <w:r w:rsidR="0066384A" w:rsidRPr="00BA2AC1">
          <w:rPr>
            <w:rStyle w:val="Hyperlink"/>
            <w:noProof/>
          </w:rPr>
          <w:t>3.2.35 UC017 Xem dự án của công ty</w:t>
        </w:r>
        <w:r w:rsidR="0066384A">
          <w:rPr>
            <w:noProof/>
            <w:webHidden/>
          </w:rPr>
          <w:tab/>
        </w:r>
        <w:r w:rsidR="0066384A">
          <w:rPr>
            <w:noProof/>
            <w:webHidden/>
          </w:rPr>
          <w:fldChar w:fldCharType="begin"/>
        </w:r>
        <w:r w:rsidR="0066384A">
          <w:rPr>
            <w:noProof/>
            <w:webHidden/>
          </w:rPr>
          <w:instrText xml:space="preserve"> PAGEREF _Toc8741917 \h </w:instrText>
        </w:r>
        <w:r w:rsidR="0066384A">
          <w:rPr>
            <w:noProof/>
            <w:webHidden/>
          </w:rPr>
        </w:r>
        <w:r w:rsidR="0066384A">
          <w:rPr>
            <w:noProof/>
            <w:webHidden/>
          </w:rPr>
          <w:fldChar w:fldCharType="separate"/>
        </w:r>
        <w:r w:rsidR="0066384A">
          <w:rPr>
            <w:noProof/>
            <w:webHidden/>
          </w:rPr>
          <w:t>126</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8" w:history="1">
        <w:r w:rsidR="0066384A" w:rsidRPr="00BA2AC1">
          <w:rPr>
            <w:rStyle w:val="Hyperlink"/>
            <w:noProof/>
          </w:rPr>
          <w:t>3.2.36 UC017a Cập nhật thông tin dự án</w:t>
        </w:r>
        <w:r w:rsidR="0066384A">
          <w:rPr>
            <w:noProof/>
            <w:webHidden/>
          </w:rPr>
          <w:tab/>
        </w:r>
        <w:r w:rsidR="0066384A">
          <w:rPr>
            <w:noProof/>
            <w:webHidden/>
          </w:rPr>
          <w:fldChar w:fldCharType="begin"/>
        </w:r>
        <w:r w:rsidR="0066384A">
          <w:rPr>
            <w:noProof/>
            <w:webHidden/>
          </w:rPr>
          <w:instrText xml:space="preserve"> PAGEREF _Toc8741918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19" w:history="1">
        <w:r w:rsidR="0066384A" w:rsidRPr="00BA2AC1">
          <w:rPr>
            <w:rStyle w:val="Hyperlink"/>
            <w:noProof/>
          </w:rPr>
          <w:t>3.2.37 UC018 Tìm kiếm</w:t>
        </w:r>
        <w:r w:rsidR="0066384A">
          <w:rPr>
            <w:noProof/>
            <w:webHidden/>
          </w:rPr>
          <w:tab/>
        </w:r>
        <w:r w:rsidR="0066384A">
          <w:rPr>
            <w:noProof/>
            <w:webHidden/>
          </w:rPr>
          <w:fldChar w:fldCharType="begin"/>
        </w:r>
        <w:r w:rsidR="0066384A">
          <w:rPr>
            <w:noProof/>
            <w:webHidden/>
          </w:rPr>
          <w:instrText xml:space="preserve"> PAGEREF _Toc8741919 \h </w:instrText>
        </w:r>
        <w:r w:rsidR="0066384A">
          <w:rPr>
            <w:noProof/>
            <w:webHidden/>
          </w:rPr>
        </w:r>
        <w:r w:rsidR="0066384A">
          <w:rPr>
            <w:noProof/>
            <w:webHidden/>
          </w:rPr>
          <w:fldChar w:fldCharType="separate"/>
        </w:r>
        <w:r w:rsidR="0066384A">
          <w:rPr>
            <w:noProof/>
            <w:webHidden/>
          </w:rPr>
          <w:t>131</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20" w:history="1">
        <w:r w:rsidR="0066384A" w:rsidRPr="00BA2AC1">
          <w:rPr>
            <w:rStyle w:val="Hyperlink"/>
            <w:noProof/>
          </w:rPr>
          <w:t>3.2.38 UC019 Thống kê</w:t>
        </w:r>
        <w:r w:rsidR="0066384A">
          <w:rPr>
            <w:noProof/>
            <w:webHidden/>
          </w:rPr>
          <w:tab/>
        </w:r>
        <w:r w:rsidR="0066384A">
          <w:rPr>
            <w:noProof/>
            <w:webHidden/>
          </w:rPr>
          <w:fldChar w:fldCharType="begin"/>
        </w:r>
        <w:r w:rsidR="0066384A">
          <w:rPr>
            <w:noProof/>
            <w:webHidden/>
          </w:rPr>
          <w:instrText xml:space="preserve"> PAGEREF _Toc8741920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21" w:history="1">
        <w:r w:rsidR="0066384A" w:rsidRPr="00BA2AC1">
          <w:rPr>
            <w:rStyle w:val="Hyperlink"/>
            <w:noProof/>
          </w:rPr>
          <w:t>3.2.39 UC020 Xem lịch sử cập nhật</w:t>
        </w:r>
        <w:r w:rsidR="0066384A">
          <w:rPr>
            <w:noProof/>
            <w:webHidden/>
          </w:rPr>
          <w:tab/>
        </w:r>
        <w:r w:rsidR="0066384A">
          <w:rPr>
            <w:noProof/>
            <w:webHidden/>
          </w:rPr>
          <w:fldChar w:fldCharType="begin"/>
        </w:r>
        <w:r w:rsidR="0066384A">
          <w:rPr>
            <w:noProof/>
            <w:webHidden/>
          </w:rPr>
          <w:instrText xml:space="preserve"> PAGEREF _Toc8741921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22" w:history="1">
        <w:r w:rsidR="0066384A" w:rsidRPr="00BA2AC1">
          <w:rPr>
            <w:rStyle w:val="Hyperlink"/>
            <w:noProof/>
          </w:rPr>
          <w:t>3.2.40 UC021 Quản lý dữ liệu hiển thị của hệ thống</w:t>
        </w:r>
        <w:r w:rsidR="0066384A">
          <w:rPr>
            <w:noProof/>
            <w:webHidden/>
          </w:rPr>
          <w:tab/>
        </w:r>
        <w:r w:rsidR="0066384A">
          <w:rPr>
            <w:noProof/>
            <w:webHidden/>
          </w:rPr>
          <w:fldChar w:fldCharType="begin"/>
        </w:r>
        <w:r w:rsidR="0066384A">
          <w:rPr>
            <w:noProof/>
            <w:webHidden/>
          </w:rPr>
          <w:instrText xml:space="preserve"> PAGEREF _Toc8741922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77139E">
      <w:pPr>
        <w:pStyle w:val="TOC3"/>
        <w:tabs>
          <w:tab w:val="right" w:leader="dot" w:pos="8778"/>
        </w:tabs>
        <w:rPr>
          <w:rFonts w:asciiTheme="minorHAnsi" w:eastAsiaTheme="minorEastAsia" w:hAnsiTheme="minorHAnsi" w:cstheme="minorBidi"/>
          <w:noProof/>
          <w:sz w:val="22"/>
          <w:szCs w:val="22"/>
        </w:rPr>
      </w:pPr>
      <w:hyperlink w:anchor="_Toc8741923" w:history="1">
        <w:r w:rsidR="0066384A" w:rsidRPr="00BA2AC1">
          <w:rPr>
            <w:rStyle w:val="Hyperlink"/>
            <w:noProof/>
          </w:rPr>
          <w:t>3.2.41 UC021a Thêm dữ liệu, UC021b Xóa dữ liệu, UC021c Cập nhật dữ liệu</w:t>
        </w:r>
        <w:r w:rsidR="0066384A">
          <w:rPr>
            <w:noProof/>
            <w:webHidden/>
          </w:rPr>
          <w:tab/>
        </w:r>
        <w:r w:rsidR="0066384A">
          <w:rPr>
            <w:noProof/>
            <w:webHidden/>
          </w:rPr>
          <w:fldChar w:fldCharType="begin"/>
        </w:r>
        <w:r w:rsidR="0066384A">
          <w:rPr>
            <w:noProof/>
            <w:webHidden/>
          </w:rPr>
          <w:instrText xml:space="preserve"> PAGEREF _Toc8741923 \h </w:instrText>
        </w:r>
        <w:r w:rsidR="0066384A">
          <w:rPr>
            <w:noProof/>
            <w:webHidden/>
          </w:rPr>
        </w:r>
        <w:r w:rsidR="0066384A">
          <w:rPr>
            <w:noProof/>
            <w:webHidden/>
          </w:rPr>
          <w:fldChar w:fldCharType="separate"/>
        </w:r>
        <w:r w:rsidR="0066384A">
          <w:rPr>
            <w:noProof/>
            <w:webHidden/>
          </w:rPr>
          <w:t>137</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24" w:history="1">
        <w:r w:rsidR="0066384A" w:rsidRPr="00BA2AC1">
          <w:rPr>
            <w:rStyle w:val="Hyperlink"/>
            <w:noProof/>
          </w:rPr>
          <w:t>3.3 Class diagram</w:t>
        </w:r>
        <w:r w:rsidR="0066384A">
          <w:rPr>
            <w:noProof/>
            <w:webHidden/>
          </w:rPr>
          <w:tab/>
        </w:r>
        <w:r w:rsidR="0066384A">
          <w:rPr>
            <w:noProof/>
            <w:webHidden/>
          </w:rPr>
          <w:fldChar w:fldCharType="begin"/>
        </w:r>
        <w:r w:rsidR="0066384A">
          <w:rPr>
            <w:noProof/>
            <w:webHidden/>
          </w:rPr>
          <w:instrText xml:space="preserve"> PAGEREF _Toc8741924 \h </w:instrText>
        </w:r>
        <w:r w:rsidR="0066384A">
          <w:rPr>
            <w:noProof/>
            <w:webHidden/>
          </w:rPr>
        </w:r>
        <w:r w:rsidR="0066384A">
          <w:rPr>
            <w:noProof/>
            <w:webHidden/>
          </w:rPr>
          <w:fldChar w:fldCharType="separate"/>
        </w:r>
        <w:r w:rsidR="0066384A">
          <w:rPr>
            <w:noProof/>
            <w:webHidden/>
          </w:rPr>
          <w:t>139</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25" w:history="1">
        <w:r w:rsidR="0066384A" w:rsidRPr="00BA2AC1">
          <w:rPr>
            <w:rStyle w:val="Hyperlink"/>
            <w:noProof/>
          </w:rPr>
          <w:t>3.4 Mô hình cơ sở dữ liệu quan hệ</w:t>
        </w:r>
        <w:r w:rsidR="0066384A">
          <w:rPr>
            <w:noProof/>
            <w:webHidden/>
          </w:rPr>
          <w:tab/>
        </w:r>
        <w:r w:rsidR="0066384A">
          <w:rPr>
            <w:noProof/>
            <w:webHidden/>
          </w:rPr>
          <w:fldChar w:fldCharType="begin"/>
        </w:r>
        <w:r w:rsidR="0066384A">
          <w:rPr>
            <w:noProof/>
            <w:webHidden/>
          </w:rPr>
          <w:instrText xml:space="preserve"> PAGEREF _Toc8741925 \h </w:instrText>
        </w:r>
        <w:r w:rsidR="0066384A">
          <w:rPr>
            <w:noProof/>
            <w:webHidden/>
          </w:rPr>
        </w:r>
        <w:r w:rsidR="0066384A">
          <w:rPr>
            <w:noProof/>
            <w:webHidden/>
          </w:rPr>
          <w:fldChar w:fldCharType="separate"/>
        </w:r>
        <w:r w:rsidR="0066384A">
          <w:rPr>
            <w:noProof/>
            <w:webHidden/>
          </w:rPr>
          <w:t>140</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26" w:history="1">
        <w:r w:rsidR="0066384A" w:rsidRPr="00BA2AC1">
          <w:rPr>
            <w:rStyle w:val="Hyperlink"/>
            <w:noProof/>
          </w:rPr>
          <w:t>3.5 Màn hình mockup</w:t>
        </w:r>
        <w:r w:rsidR="0066384A">
          <w:rPr>
            <w:noProof/>
            <w:webHidden/>
          </w:rPr>
          <w:tab/>
        </w:r>
        <w:r w:rsidR="0066384A">
          <w:rPr>
            <w:noProof/>
            <w:webHidden/>
          </w:rPr>
          <w:fldChar w:fldCharType="begin"/>
        </w:r>
        <w:r w:rsidR="0066384A">
          <w:rPr>
            <w:noProof/>
            <w:webHidden/>
          </w:rPr>
          <w:instrText xml:space="preserve"> PAGEREF _Toc8741926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927" w:history="1">
        <w:r w:rsidR="0066384A" w:rsidRPr="00BA2AC1">
          <w:rPr>
            <w:rStyle w:val="Hyperlink"/>
          </w:rPr>
          <w:t>CHƯƠNG 4 : HIỆN THỰC</w:t>
        </w:r>
        <w:r w:rsidR="0066384A">
          <w:rPr>
            <w:webHidden/>
          </w:rPr>
          <w:tab/>
        </w:r>
        <w:r w:rsidR="0066384A">
          <w:rPr>
            <w:webHidden/>
          </w:rPr>
          <w:fldChar w:fldCharType="begin"/>
        </w:r>
        <w:r w:rsidR="0066384A">
          <w:rPr>
            <w:webHidden/>
          </w:rPr>
          <w:instrText xml:space="preserve"> PAGEREF _Toc8741927 \h </w:instrText>
        </w:r>
        <w:r w:rsidR="0066384A">
          <w:rPr>
            <w:webHidden/>
          </w:rPr>
        </w:r>
        <w:r w:rsidR="0066384A">
          <w:rPr>
            <w:webHidden/>
          </w:rPr>
          <w:fldChar w:fldCharType="separate"/>
        </w:r>
        <w:r w:rsidR="0066384A">
          <w:rPr>
            <w:webHidden/>
          </w:rPr>
          <w:t>145</w:t>
        </w:r>
        <w:r w:rsidR="0066384A">
          <w:rPr>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28" w:history="1">
        <w:r w:rsidR="0066384A" w:rsidRPr="00BA2AC1">
          <w:rPr>
            <w:rStyle w:val="Hyperlink"/>
            <w:noProof/>
          </w:rPr>
          <w:t>4.1 Phần mềm, môi trường cần có</w:t>
        </w:r>
        <w:r w:rsidR="0066384A">
          <w:rPr>
            <w:noProof/>
            <w:webHidden/>
          </w:rPr>
          <w:tab/>
        </w:r>
        <w:r w:rsidR="0066384A">
          <w:rPr>
            <w:noProof/>
            <w:webHidden/>
          </w:rPr>
          <w:fldChar w:fldCharType="begin"/>
        </w:r>
        <w:r w:rsidR="0066384A">
          <w:rPr>
            <w:noProof/>
            <w:webHidden/>
          </w:rPr>
          <w:instrText xml:space="preserve"> PAGEREF _Toc8741928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29" w:history="1">
        <w:r w:rsidR="0066384A" w:rsidRPr="00BA2AC1">
          <w:rPr>
            <w:rStyle w:val="Hyperlink"/>
            <w:noProof/>
          </w:rPr>
          <w:t>4.2 Các bước để triển khai hệ thống</w:t>
        </w:r>
        <w:r w:rsidR="0066384A">
          <w:rPr>
            <w:noProof/>
            <w:webHidden/>
          </w:rPr>
          <w:tab/>
        </w:r>
        <w:r w:rsidR="0066384A">
          <w:rPr>
            <w:noProof/>
            <w:webHidden/>
          </w:rPr>
          <w:fldChar w:fldCharType="begin"/>
        </w:r>
        <w:r w:rsidR="0066384A">
          <w:rPr>
            <w:noProof/>
            <w:webHidden/>
          </w:rPr>
          <w:instrText xml:space="preserve"> PAGEREF _Toc8741929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30" w:history="1">
        <w:r w:rsidR="0066384A" w:rsidRPr="00BA2AC1">
          <w:rPr>
            <w:rStyle w:val="Hyperlink"/>
            <w:noProof/>
          </w:rPr>
          <w:t>4.3 Một số màn hình chức năng chính</w:t>
        </w:r>
        <w:r w:rsidR="0066384A">
          <w:rPr>
            <w:noProof/>
            <w:webHidden/>
          </w:rPr>
          <w:tab/>
        </w:r>
        <w:r w:rsidR="0066384A">
          <w:rPr>
            <w:noProof/>
            <w:webHidden/>
          </w:rPr>
          <w:fldChar w:fldCharType="begin"/>
        </w:r>
        <w:r w:rsidR="0066384A">
          <w:rPr>
            <w:noProof/>
            <w:webHidden/>
          </w:rPr>
          <w:instrText xml:space="preserve"> PAGEREF _Toc8741930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31" w:history="1">
        <w:r w:rsidR="0066384A" w:rsidRPr="00BA2AC1">
          <w:rPr>
            <w:rStyle w:val="Hyperlink"/>
            <w:noProof/>
          </w:rPr>
          <w:t>4.4 Một số mã giả xử lý nghiệp vụ quan trọng của hệ thống</w:t>
        </w:r>
        <w:r w:rsidR="0066384A">
          <w:rPr>
            <w:noProof/>
            <w:webHidden/>
          </w:rPr>
          <w:tab/>
        </w:r>
        <w:r w:rsidR="0066384A">
          <w:rPr>
            <w:noProof/>
            <w:webHidden/>
          </w:rPr>
          <w:fldChar w:fldCharType="begin"/>
        </w:r>
        <w:r w:rsidR="0066384A">
          <w:rPr>
            <w:noProof/>
            <w:webHidden/>
          </w:rPr>
          <w:instrText xml:space="preserve"> PAGEREF _Toc8741931 \h </w:instrText>
        </w:r>
        <w:r w:rsidR="0066384A">
          <w:rPr>
            <w:noProof/>
            <w:webHidden/>
          </w:rPr>
        </w:r>
        <w:r w:rsidR="0066384A">
          <w:rPr>
            <w:noProof/>
            <w:webHidden/>
          </w:rPr>
          <w:fldChar w:fldCharType="separate"/>
        </w:r>
        <w:r w:rsidR="0066384A">
          <w:rPr>
            <w:noProof/>
            <w:webHidden/>
          </w:rPr>
          <w:t>152</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32" w:history="1">
        <w:r w:rsidR="0066384A" w:rsidRPr="00BA2AC1">
          <w:rPr>
            <w:rStyle w:val="Hyperlink"/>
            <w:noProof/>
          </w:rPr>
          <w:t>4.5 Deployment diagram</w:t>
        </w:r>
        <w:r w:rsidR="0066384A">
          <w:rPr>
            <w:noProof/>
            <w:webHidden/>
          </w:rPr>
          <w:tab/>
        </w:r>
        <w:r w:rsidR="0066384A">
          <w:rPr>
            <w:noProof/>
            <w:webHidden/>
          </w:rPr>
          <w:fldChar w:fldCharType="begin"/>
        </w:r>
        <w:r w:rsidR="0066384A">
          <w:rPr>
            <w:noProof/>
            <w:webHidden/>
          </w:rPr>
          <w:instrText xml:space="preserve"> PAGEREF _Toc8741932 \h </w:instrText>
        </w:r>
        <w:r w:rsidR="0066384A">
          <w:rPr>
            <w:noProof/>
            <w:webHidden/>
          </w:rPr>
        </w:r>
        <w:r w:rsidR="0066384A">
          <w:rPr>
            <w:noProof/>
            <w:webHidden/>
          </w:rPr>
          <w:fldChar w:fldCharType="separate"/>
        </w:r>
        <w:r w:rsidR="0066384A">
          <w:rPr>
            <w:noProof/>
            <w:webHidden/>
          </w:rPr>
          <w:t>155</w:t>
        </w:r>
        <w:r w:rsidR="0066384A">
          <w:rPr>
            <w:noProof/>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933" w:history="1">
        <w:r w:rsidR="0066384A" w:rsidRPr="00BA2AC1">
          <w:rPr>
            <w:rStyle w:val="Hyperlink"/>
          </w:rPr>
          <w:t>CHƯƠNG 5 : KẾT LUẬN</w:t>
        </w:r>
        <w:r w:rsidR="0066384A">
          <w:rPr>
            <w:webHidden/>
          </w:rPr>
          <w:tab/>
        </w:r>
        <w:r w:rsidR="0066384A">
          <w:rPr>
            <w:webHidden/>
          </w:rPr>
          <w:fldChar w:fldCharType="begin"/>
        </w:r>
        <w:r w:rsidR="0066384A">
          <w:rPr>
            <w:webHidden/>
          </w:rPr>
          <w:instrText xml:space="preserve"> PAGEREF _Toc8741933 \h </w:instrText>
        </w:r>
        <w:r w:rsidR="0066384A">
          <w:rPr>
            <w:webHidden/>
          </w:rPr>
        </w:r>
        <w:r w:rsidR="0066384A">
          <w:rPr>
            <w:webHidden/>
          </w:rPr>
          <w:fldChar w:fldCharType="separate"/>
        </w:r>
        <w:r w:rsidR="0066384A">
          <w:rPr>
            <w:webHidden/>
          </w:rPr>
          <w:t>156</w:t>
        </w:r>
        <w:r w:rsidR="0066384A">
          <w:rPr>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34" w:history="1">
        <w:r w:rsidR="0066384A" w:rsidRPr="00BA2AC1">
          <w:rPr>
            <w:rStyle w:val="Hyperlink"/>
            <w:noProof/>
          </w:rPr>
          <w:t>5.1 Kết quả đạt được</w:t>
        </w:r>
        <w:r w:rsidR="0066384A">
          <w:rPr>
            <w:noProof/>
            <w:webHidden/>
          </w:rPr>
          <w:tab/>
        </w:r>
        <w:r w:rsidR="0066384A">
          <w:rPr>
            <w:noProof/>
            <w:webHidden/>
          </w:rPr>
          <w:fldChar w:fldCharType="begin"/>
        </w:r>
        <w:r w:rsidR="0066384A">
          <w:rPr>
            <w:noProof/>
            <w:webHidden/>
          </w:rPr>
          <w:instrText xml:space="preserve"> PAGEREF _Toc8741934 \h </w:instrText>
        </w:r>
        <w:r w:rsidR="0066384A">
          <w:rPr>
            <w:noProof/>
            <w:webHidden/>
          </w:rPr>
        </w:r>
        <w:r w:rsidR="0066384A">
          <w:rPr>
            <w:noProof/>
            <w:webHidden/>
          </w:rPr>
          <w:fldChar w:fldCharType="separate"/>
        </w:r>
        <w:r w:rsidR="0066384A">
          <w:rPr>
            <w:noProof/>
            <w:webHidden/>
          </w:rPr>
          <w:t>156</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35" w:history="1">
        <w:r w:rsidR="0066384A" w:rsidRPr="00BA2AC1">
          <w:rPr>
            <w:rStyle w:val="Hyperlink"/>
            <w:noProof/>
          </w:rPr>
          <w:t>5.2 Hạn chế của đồ án</w:t>
        </w:r>
        <w:r w:rsidR="0066384A">
          <w:rPr>
            <w:noProof/>
            <w:webHidden/>
          </w:rPr>
          <w:tab/>
        </w:r>
        <w:r w:rsidR="0066384A">
          <w:rPr>
            <w:noProof/>
            <w:webHidden/>
          </w:rPr>
          <w:fldChar w:fldCharType="begin"/>
        </w:r>
        <w:r w:rsidR="0066384A">
          <w:rPr>
            <w:noProof/>
            <w:webHidden/>
          </w:rPr>
          <w:instrText xml:space="preserve"> PAGEREF _Toc8741935 \h </w:instrText>
        </w:r>
        <w:r w:rsidR="0066384A">
          <w:rPr>
            <w:noProof/>
            <w:webHidden/>
          </w:rPr>
        </w:r>
        <w:r w:rsidR="0066384A">
          <w:rPr>
            <w:noProof/>
            <w:webHidden/>
          </w:rPr>
          <w:fldChar w:fldCharType="separate"/>
        </w:r>
        <w:r w:rsidR="0066384A">
          <w:rPr>
            <w:noProof/>
            <w:webHidden/>
          </w:rPr>
          <w:t>157</w:t>
        </w:r>
        <w:r w:rsidR="0066384A">
          <w:rPr>
            <w:noProof/>
            <w:webHidden/>
          </w:rPr>
          <w:fldChar w:fldCharType="end"/>
        </w:r>
      </w:hyperlink>
    </w:p>
    <w:p w:rsidR="0066384A" w:rsidRDefault="0077139E">
      <w:pPr>
        <w:pStyle w:val="TOC2"/>
        <w:rPr>
          <w:rFonts w:asciiTheme="minorHAnsi" w:eastAsiaTheme="minorEastAsia" w:hAnsiTheme="minorHAnsi" w:cstheme="minorBidi"/>
          <w:noProof/>
          <w:sz w:val="22"/>
          <w:szCs w:val="22"/>
        </w:rPr>
      </w:pPr>
      <w:hyperlink w:anchor="_Toc8741936" w:history="1">
        <w:r w:rsidR="0066384A" w:rsidRPr="00BA2AC1">
          <w:rPr>
            <w:rStyle w:val="Hyperlink"/>
            <w:noProof/>
          </w:rPr>
          <w:t>5.3 Hướng phát triển</w:t>
        </w:r>
        <w:r w:rsidR="0066384A">
          <w:rPr>
            <w:noProof/>
            <w:webHidden/>
          </w:rPr>
          <w:tab/>
        </w:r>
        <w:r w:rsidR="0066384A">
          <w:rPr>
            <w:noProof/>
            <w:webHidden/>
          </w:rPr>
          <w:fldChar w:fldCharType="begin"/>
        </w:r>
        <w:r w:rsidR="0066384A">
          <w:rPr>
            <w:noProof/>
            <w:webHidden/>
          </w:rPr>
          <w:instrText xml:space="preserve"> PAGEREF _Toc8741936 \h </w:instrText>
        </w:r>
        <w:r w:rsidR="0066384A">
          <w:rPr>
            <w:noProof/>
            <w:webHidden/>
          </w:rPr>
        </w:r>
        <w:r w:rsidR="0066384A">
          <w:rPr>
            <w:noProof/>
            <w:webHidden/>
          </w:rPr>
          <w:fldChar w:fldCharType="separate"/>
        </w:r>
        <w:r w:rsidR="0066384A">
          <w:rPr>
            <w:noProof/>
            <w:webHidden/>
          </w:rPr>
          <w:t>157</w:t>
        </w:r>
        <w:r w:rsidR="0066384A">
          <w:rPr>
            <w:noProof/>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937" w:history="1">
        <w:r w:rsidR="0066384A" w:rsidRPr="00BA2AC1">
          <w:rPr>
            <w:rStyle w:val="Hyperlink"/>
          </w:rPr>
          <w:t>TÀI LIỆU THAM KHẢO</w:t>
        </w:r>
        <w:r w:rsidR="0066384A">
          <w:rPr>
            <w:webHidden/>
          </w:rPr>
          <w:tab/>
        </w:r>
        <w:r w:rsidR="0066384A">
          <w:rPr>
            <w:webHidden/>
          </w:rPr>
          <w:fldChar w:fldCharType="begin"/>
        </w:r>
        <w:r w:rsidR="0066384A">
          <w:rPr>
            <w:webHidden/>
          </w:rPr>
          <w:instrText xml:space="preserve"> PAGEREF _Toc8741937 \h </w:instrText>
        </w:r>
        <w:r w:rsidR="0066384A">
          <w:rPr>
            <w:webHidden/>
          </w:rPr>
        </w:r>
        <w:r w:rsidR="0066384A">
          <w:rPr>
            <w:webHidden/>
          </w:rPr>
          <w:fldChar w:fldCharType="separate"/>
        </w:r>
        <w:r w:rsidR="0066384A">
          <w:rPr>
            <w:webHidden/>
          </w:rPr>
          <w:t>158</w:t>
        </w:r>
        <w:r w:rsidR="0066384A">
          <w:rPr>
            <w:webHidden/>
          </w:rPr>
          <w:fldChar w:fldCharType="end"/>
        </w:r>
      </w:hyperlink>
    </w:p>
    <w:p w:rsidR="0066384A" w:rsidRDefault="0077139E">
      <w:pPr>
        <w:pStyle w:val="TOC1"/>
        <w:rPr>
          <w:rFonts w:asciiTheme="minorHAnsi" w:eastAsiaTheme="minorEastAsia" w:hAnsiTheme="minorHAnsi" w:cstheme="minorBidi"/>
          <w:sz w:val="22"/>
          <w:szCs w:val="22"/>
        </w:rPr>
      </w:pPr>
      <w:hyperlink w:anchor="_Toc8741938" w:history="1">
        <w:r w:rsidR="0066384A" w:rsidRPr="00BA2AC1">
          <w:rPr>
            <w:rStyle w:val="Hyperlink"/>
          </w:rPr>
          <w:t>PHỤ LỤC</w:t>
        </w:r>
        <w:r w:rsidR="0066384A">
          <w:rPr>
            <w:webHidden/>
          </w:rPr>
          <w:tab/>
        </w:r>
        <w:r w:rsidR="0066384A">
          <w:rPr>
            <w:webHidden/>
          </w:rPr>
          <w:fldChar w:fldCharType="begin"/>
        </w:r>
        <w:r w:rsidR="0066384A">
          <w:rPr>
            <w:webHidden/>
          </w:rPr>
          <w:instrText xml:space="preserve"> PAGEREF _Toc8741938 \h </w:instrText>
        </w:r>
        <w:r w:rsidR="0066384A">
          <w:rPr>
            <w:webHidden/>
          </w:rPr>
        </w:r>
        <w:r w:rsidR="0066384A">
          <w:rPr>
            <w:webHidden/>
          </w:rPr>
          <w:fldChar w:fldCharType="separate"/>
        </w:r>
        <w:r w:rsidR="0066384A">
          <w:rPr>
            <w:webHidden/>
          </w:rPr>
          <w:t>159</w:t>
        </w:r>
        <w:r w:rsidR="0066384A">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741849"/>
      <w:r w:rsidRPr="00523A4F">
        <w:rPr>
          <w:rFonts w:cs="Times New Roman"/>
        </w:rPr>
        <w:lastRenderedPageBreak/>
        <w:t>DANH MỤC CÁC HÌNH VẼ</w:t>
      </w:r>
      <w:bookmarkEnd w:id="3"/>
    </w:p>
    <w:p w:rsidR="0066384A"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741678" w:history="1">
        <w:r w:rsidR="0066384A" w:rsidRPr="004E16A8">
          <w:rPr>
            <w:rStyle w:val="Hyperlink"/>
            <w:noProof/>
          </w:rPr>
          <w:t>Hình 1</w:t>
        </w:r>
        <w:r w:rsidR="0066384A" w:rsidRPr="004E16A8">
          <w:rPr>
            <w:rStyle w:val="Hyperlink"/>
            <w:noProof/>
          </w:rPr>
          <w:noBreakHyphen/>
          <w:t>1 Sơ đồ mô tả luồng chức năng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_Toc8741678 \h </w:instrText>
        </w:r>
        <w:r w:rsidR="0066384A">
          <w:rPr>
            <w:noProof/>
            <w:webHidden/>
          </w:rPr>
        </w:r>
        <w:r w:rsidR="0066384A">
          <w:rPr>
            <w:noProof/>
            <w:webHidden/>
          </w:rPr>
          <w:fldChar w:fldCharType="separate"/>
        </w:r>
        <w:r w:rsidR="0066384A">
          <w:rPr>
            <w:noProof/>
            <w:webHidden/>
          </w:rPr>
          <w:t>19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79" w:history="1">
        <w:r w:rsidR="0066384A" w:rsidRPr="004E16A8">
          <w:rPr>
            <w:rStyle w:val="Hyperlink"/>
            <w:noProof/>
          </w:rPr>
          <w:t>Hình 2</w:t>
        </w:r>
        <w:r w:rsidR="0066384A" w:rsidRPr="004E16A8">
          <w:rPr>
            <w:rStyle w:val="Hyperlink"/>
            <w:noProof/>
          </w:rPr>
          <w:noBreakHyphen/>
          <w:t>1 Kiến trúc tổng thể Spring FrameWork</w:t>
        </w:r>
        <w:r w:rsidR="0066384A">
          <w:rPr>
            <w:noProof/>
            <w:webHidden/>
          </w:rPr>
          <w:tab/>
        </w:r>
        <w:r w:rsidR="0066384A">
          <w:rPr>
            <w:noProof/>
            <w:webHidden/>
          </w:rPr>
          <w:fldChar w:fldCharType="begin"/>
        </w:r>
        <w:r w:rsidR="0066384A">
          <w:rPr>
            <w:noProof/>
            <w:webHidden/>
          </w:rPr>
          <w:instrText xml:space="preserve"> PAGEREF _Toc8741679 \h </w:instrText>
        </w:r>
        <w:r w:rsidR="0066384A">
          <w:rPr>
            <w:noProof/>
            <w:webHidden/>
          </w:rPr>
        </w:r>
        <w:r w:rsidR="0066384A">
          <w:rPr>
            <w:noProof/>
            <w:webHidden/>
          </w:rPr>
          <w:fldChar w:fldCharType="separate"/>
        </w:r>
        <w:r w:rsidR="0066384A">
          <w:rPr>
            <w:noProof/>
            <w:webHidden/>
          </w:rPr>
          <w:t>22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0" w:history="1">
        <w:r w:rsidR="0066384A" w:rsidRPr="004E16A8">
          <w:rPr>
            <w:rStyle w:val="Hyperlink"/>
            <w:noProof/>
          </w:rPr>
          <w:t>Hình 2</w:t>
        </w:r>
        <w:r w:rsidR="0066384A" w:rsidRPr="004E16A8">
          <w:rPr>
            <w:rStyle w:val="Hyperlink"/>
            <w:noProof/>
          </w:rPr>
          <w:noBreakHyphen/>
          <w:t>2 Mô hình Spring Boot trong spring io</w:t>
        </w:r>
        <w:r w:rsidR="0066384A">
          <w:rPr>
            <w:noProof/>
            <w:webHidden/>
          </w:rPr>
          <w:tab/>
        </w:r>
        <w:r w:rsidR="0066384A">
          <w:rPr>
            <w:noProof/>
            <w:webHidden/>
          </w:rPr>
          <w:fldChar w:fldCharType="begin"/>
        </w:r>
        <w:r w:rsidR="0066384A">
          <w:rPr>
            <w:noProof/>
            <w:webHidden/>
          </w:rPr>
          <w:instrText xml:space="preserve"> PAGEREF _Toc8741680 \h </w:instrText>
        </w:r>
        <w:r w:rsidR="0066384A">
          <w:rPr>
            <w:noProof/>
            <w:webHidden/>
          </w:rPr>
        </w:r>
        <w:r w:rsidR="0066384A">
          <w:rPr>
            <w:noProof/>
            <w:webHidden/>
          </w:rPr>
          <w:fldChar w:fldCharType="separate"/>
        </w:r>
        <w:r w:rsidR="0066384A">
          <w:rPr>
            <w:noProof/>
            <w:webHidden/>
          </w:rPr>
          <w:t>24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1" w:history="1">
        <w:r w:rsidR="0066384A" w:rsidRPr="004E16A8">
          <w:rPr>
            <w:rStyle w:val="Hyperlink"/>
            <w:noProof/>
          </w:rPr>
          <w:t>Hình 2</w:t>
        </w:r>
        <w:r w:rsidR="0066384A" w:rsidRPr="004E16A8">
          <w:rPr>
            <w:rStyle w:val="Hyperlink"/>
            <w:noProof/>
          </w:rPr>
          <w:noBreakHyphen/>
          <w:t>3 Module mẫu của một Angular App</w:t>
        </w:r>
        <w:r w:rsidR="0066384A">
          <w:rPr>
            <w:noProof/>
            <w:webHidden/>
          </w:rPr>
          <w:tab/>
        </w:r>
        <w:r w:rsidR="0066384A">
          <w:rPr>
            <w:noProof/>
            <w:webHidden/>
          </w:rPr>
          <w:fldChar w:fldCharType="begin"/>
        </w:r>
        <w:r w:rsidR="0066384A">
          <w:rPr>
            <w:noProof/>
            <w:webHidden/>
          </w:rPr>
          <w:instrText xml:space="preserve"> PAGEREF _Toc8741681 \h </w:instrText>
        </w:r>
        <w:r w:rsidR="0066384A">
          <w:rPr>
            <w:noProof/>
            <w:webHidden/>
          </w:rPr>
        </w:r>
        <w:r w:rsidR="0066384A">
          <w:rPr>
            <w:noProof/>
            <w:webHidden/>
          </w:rPr>
          <w:fldChar w:fldCharType="separate"/>
        </w:r>
        <w:r w:rsidR="0066384A">
          <w:rPr>
            <w:noProof/>
            <w:webHidden/>
          </w:rPr>
          <w:t>26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2" w:history="1">
        <w:r w:rsidR="0066384A" w:rsidRPr="004E16A8">
          <w:rPr>
            <w:rStyle w:val="Hyperlink"/>
            <w:noProof/>
          </w:rPr>
          <w:t>Hình 2</w:t>
        </w:r>
        <w:r w:rsidR="0066384A" w:rsidRPr="004E16A8">
          <w:rPr>
            <w:rStyle w:val="Hyperlink"/>
            <w:noProof/>
          </w:rPr>
          <w:noBreakHyphen/>
          <w:t>4 Một Angular Component mẫu với metadata khai báo template và service provider</w:t>
        </w:r>
        <w:r w:rsidR="0066384A">
          <w:rPr>
            <w:noProof/>
            <w:webHidden/>
          </w:rPr>
          <w:tab/>
        </w:r>
        <w:r w:rsidR="0066384A">
          <w:rPr>
            <w:noProof/>
            <w:webHidden/>
          </w:rPr>
          <w:fldChar w:fldCharType="begin"/>
        </w:r>
        <w:r w:rsidR="0066384A">
          <w:rPr>
            <w:noProof/>
            <w:webHidden/>
          </w:rPr>
          <w:instrText xml:space="preserve"> PAGEREF _Toc8741682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3" w:history="1">
        <w:r w:rsidR="0066384A" w:rsidRPr="004E16A8">
          <w:rPr>
            <w:rStyle w:val="Hyperlink"/>
            <w:noProof/>
          </w:rPr>
          <w:t>Hình 2</w:t>
        </w:r>
        <w:r w:rsidR="0066384A" w:rsidRPr="004E16A8">
          <w:rPr>
            <w:rStyle w:val="Hyperlink"/>
            <w:noProof/>
          </w:rPr>
          <w:noBreakHyphen/>
          <w:t>5 Một Angular Service mẫu với metadata với khai báo cho phép cung cấp service tại root application</w:t>
        </w:r>
        <w:r w:rsidR="0066384A">
          <w:rPr>
            <w:noProof/>
            <w:webHidden/>
          </w:rPr>
          <w:tab/>
        </w:r>
        <w:r w:rsidR="0066384A">
          <w:rPr>
            <w:noProof/>
            <w:webHidden/>
          </w:rPr>
          <w:fldChar w:fldCharType="begin"/>
        </w:r>
        <w:r w:rsidR="0066384A">
          <w:rPr>
            <w:noProof/>
            <w:webHidden/>
          </w:rPr>
          <w:instrText xml:space="preserve"> PAGEREF _Toc8741683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4" w:history="1">
        <w:r w:rsidR="0066384A" w:rsidRPr="004E16A8">
          <w:rPr>
            <w:rStyle w:val="Hyperlink"/>
            <w:noProof/>
          </w:rPr>
          <w:t>Hình 2</w:t>
        </w:r>
        <w:r w:rsidR="0066384A" w:rsidRPr="004E16A8">
          <w:rPr>
            <w:rStyle w:val="Hyperlink"/>
            <w:noProof/>
          </w:rPr>
          <w:noBreakHyphen/>
          <w:t>6 Kiến trúc cơ bản của một Angular App</w:t>
        </w:r>
        <w:r w:rsidR="0066384A">
          <w:rPr>
            <w:noProof/>
            <w:webHidden/>
          </w:rPr>
          <w:tab/>
        </w:r>
        <w:r w:rsidR="0066384A">
          <w:rPr>
            <w:noProof/>
            <w:webHidden/>
          </w:rPr>
          <w:fldChar w:fldCharType="begin"/>
        </w:r>
        <w:r w:rsidR="0066384A">
          <w:rPr>
            <w:noProof/>
            <w:webHidden/>
          </w:rPr>
          <w:instrText xml:space="preserve"> PAGEREF _Toc8741684 \h </w:instrText>
        </w:r>
        <w:r w:rsidR="0066384A">
          <w:rPr>
            <w:noProof/>
            <w:webHidden/>
          </w:rPr>
        </w:r>
        <w:r w:rsidR="0066384A">
          <w:rPr>
            <w:noProof/>
            <w:webHidden/>
          </w:rPr>
          <w:fldChar w:fldCharType="separate"/>
        </w:r>
        <w:r w:rsidR="0066384A">
          <w:rPr>
            <w:noProof/>
            <w:webHidden/>
          </w:rPr>
          <w:t>28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5" w:history="1">
        <w:r w:rsidR="0066384A" w:rsidRPr="004E16A8">
          <w:rPr>
            <w:rStyle w:val="Hyperlink"/>
            <w:noProof/>
          </w:rPr>
          <w:t>Hình 2</w:t>
        </w:r>
        <w:r w:rsidR="0066384A" w:rsidRPr="004E16A8">
          <w:rPr>
            <w:rStyle w:val="Hyperlink"/>
            <w:noProof/>
          </w:rPr>
          <w:noBreakHyphen/>
          <w:t>7 Lược đồ miêu tả luồng dữ liệu qua lại giữa DOM và Component với các cú pháp tương ứng</w:t>
        </w:r>
        <w:r w:rsidR="0066384A">
          <w:rPr>
            <w:noProof/>
            <w:webHidden/>
          </w:rPr>
          <w:tab/>
        </w:r>
        <w:r w:rsidR="0066384A">
          <w:rPr>
            <w:noProof/>
            <w:webHidden/>
          </w:rPr>
          <w:fldChar w:fldCharType="begin"/>
        </w:r>
        <w:r w:rsidR="0066384A">
          <w:rPr>
            <w:noProof/>
            <w:webHidden/>
          </w:rPr>
          <w:instrText xml:space="preserve"> PAGEREF _Toc8741685 \h </w:instrText>
        </w:r>
        <w:r w:rsidR="0066384A">
          <w:rPr>
            <w:noProof/>
            <w:webHidden/>
          </w:rPr>
        </w:r>
        <w:r w:rsidR="0066384A">
          <w:rPr>
            <w:noProof/>
            <w:webHidden/>
          </w:rPr>
          <w:fldChar w:fldCharType="separate"/>
        </w:r>
        <w:r w:rsidR="0066384A">
          <w:rPr>
            <w:noProof/>
            <w:webHidden/>
          </w:rPr>
          <w:t>29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6" w:history="1">
        <w:r w:rsidR="0066384A" w:rsidRPr="004E16A8">
          <w:rPr>
            <w:rStyle w:val="Hyperlink"/>
            <w:noProof/>
          </w:rPr>
          <w:t>Hình 2</w:t>
        </w:r>
        <w:r w:rsidR="0066384A" w:rsidRPr="004E16A8">
          <w:rPr>
            <w:rStyle w:val="Hyperlink"/>
            <w:noProof/>
          </w:rPr>
          <w:noBreakHyphen/>
          <w:t>8 File POM cha hỗ trợ quản lý thông tin dự án, thư viện và phân tách module</w:t>
        </w:r>
        <w:r w:rsidR="0066384A">
          <w:rPr>
            <w:noProof/>
            <w:webHidden/>
          </w:rPr>
          <w:tab/>
        </w:r>
        <w:r w:rsidR="0066384A">
          <w:rPr>
            <w:noProof/>
            <w:webHidden/>
          </w:rPr>
          <w:fldChar w:fldCharType="begin"/>
        </w:r>
        <w:r w:rsidR="0066384A">
          <w:rPr>
            <w:noProof/>
            <w:webHidden/>
          </w:rPr>
          <w:instrText xml:space="preserve"> PAGEREF _Toc8741686 \h </w:instrText>
        </w:r>
        <w:r w:rsidR="0066384A">
          <w:rPr>
            <w:noProof/>
            <w:webHidden/>
          </w:rPr>
        </w:r>
        <w:r w:rsidR="0066384A">
          <w:rPr>
            <w:noProof/>
            <w:webHidden/>
          </w:rPr>
          <w:fldChar w:fldCharType="separate"/>
        </w:r>
        <w:r w:rsidR="0066384A">
          <w:rPr>
            <w:noProof/>
            <w:webHidden/>
          </w:rPr>
          <w:t>35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7" w:history="1">
        <w:r w:rsidR="0066384A" w:rsidRPr="004E16A8">
          <w:rPr>
            <w:rStyle w:val="Hyperlink"/>
            <w:noProof/>
          </w:rPr>
          <w:t>Hình 2</w:t>
        </w:r>
        <w:r w:rsidR="0066384A" w:rsidRPr="004E16A8">
          <w:rPr>
            <w:rStyle w:val="Hyperlink"/>
            <w:noProof/>
          </w:rPr>
          <w:noBreakHyphen/>
          <w:t>9 Cấu hình file POM hỗ trợ tự động cài đặt môi trường và build tự động cho Front-end</w:t>
        </w:r>
        <w:r w:rsidR="0066384A">
          <w:rPr>
            <w:noProof/>
            <w:webHidden/>
          </w:rPr>
          <w:tab/>
        </w:r>
        <w:r w:rsidR="0066384A">
          <w:rPr>
            <w:noProof/>
            <w:webHidden/>
          </w:rPr>
          <w:fldChar w:fldCharType="begin"/>
        </w:r>
        <w:r w:rsidR="0066384A">
          <w:rPr>
            <w:noProof/>
            <w:webHidden/>
          </w:rPr>
          <w:instrText xml:space="preserve"> PAGEREF _Toc8741687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8" w:history="1">
        <w:r w:rsidR="0066384A" w:rsidRPr="004E16A8">
          <w:rPr>
            <w:rStyle w:val="Hyperlink"/>
            <w:noProof/>
          </w:rPr>
          <w:t>Hình 2</w:t>
        </w:r>
        <w:r w:rsidR="0066384A" w:rsidRPr="004E16A8">
          <w:rPr>
            <w:rStyle w:val="Hyperlink"/>
            <w:noProof/>
          </w:rPr>
          <w:noBreakHyphen/>
          <w:t>10 Maven tự động build mã nguồn front-end Angular tự động trong quá trình đóng gói dự án.</w:t>
        </w:r>
        <w:r w:rsidR="0066384A">
          <w:rPr>
            <w:noProof/>
            <w:webHidden/>
          </w:rPr>
          <w:tab/>
        </w:r>
        <w:r w:rsidR="0066384A">
          <w:rPr>
            <w:noProof/>
            <w:webHidden/>
          </w:rPr>
          <w:fldChar w:fldCharType="begin"/>
        </w:r>
        <w:r w:rsidR="0066384A">
          <w:rPr>
            <w:noProof/>
            <w:webHidden/>
          </w:rPr>
          <w:instrText xml:space="preserve"> PAGEREF _Toc8741688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89" w:history="1">
        <w:r w:rsidR="0066384A" w:rsidRPr="004E16A8">
          <w:rPr>
            <w:rStyle w:val="Hyperlink"/>
            <w:noProof/>
          </w:rPr>
          <w:t>Hình 3</w:t>
        </w:r>
        <w:r w:rsidR="0066384A" w:rsidRPr="004E16A8">
          <w:rPr>
            <w:rStyle w:val="Hyperlink"/>
            <w:noProof/>
          </w:rPr>
          <w:noBreakHyphen/>
          <w:t>1Usecase tổng quát</w:t>
        </w:r>
        <w:r w:rsidR="0066384A">
          <w:rPr>
            <w:noProof/>
            <w:webHidden/>
          </w:rPr>
          <w:tab/>
        </w:r>
        <w:r w:rsidR="0066384A">
          <w:rPr>
            <w:noProof/>
            <w:webHidden/>
          </w:rPr>
          <w:fldChar w:fldCharType="begin"/>
        </w:r>
        <w:r w:rsidR="0066384A">
          <w:rPr>
            <w:noProof/>
            <w:webHidden/>
          </w:rPr>
          <w:instrText xml:space="preserve"> PAGEREF _Toc8741689 \h </w:instrText>
        </w:r>
        <w:r w:rsidR="0066384A">
          <w:rPr>
            <w:noProof/>
            <w:webHidden/>
          </w:rPr>
        </w:r>
        <w:r w:rsidR="0066384A">
          <w:rPr>
            <w:noProof/>
            <w:webHidden/>
          </w:rPr>
          <w:fldChar w:fldCharType="separate"/>
        </w:r>
        <w:r w:rsidR="0066384A">
          <w:rPr>
            <w:noProof/>
            <w:webHidden/>
          </w:rPr>
          <w:t>37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0" w:history="1">
        <w:r w:rsidR="0066384A" w:rsidRPr="004E16A8">
          <w:rPr>
            <w:rStyle w:val="Hyperlink"/>
            <w:noProof/>
          </w:rPr>
          <w:t>Hình 3</w:t>
        </w:r>
        <w:r w:rsidR="0066384A" w:rsidRPr="004E16A8">
          <w:rPr>
            <w:rStyle w:val="Hyperlink"/>
            <w:noProof/>
          </w:rPr>
          <w:noBreakHyphen/>
          <w:t>2 Activity diagram UC001</w:t>
        </w:r>
        <w:r w:rsidR="0066384A">
          <w:rPr>
            <w:noProof/>
            <w:webHidden/>
          </w:rPr>
          <w:tab/>
        </w:r>
        <w:r w:rsidR="0066384A">
          <w:rPr>
            <w:noProof/>
            <w:webHidden/>
          </w:rPr>
          <w:fldChar w:fldCharType="begin"/>
        </w:r>
        <w:r w:rsidR="0066384A">
          <w:rPr>
            <w:noProof/>
            <w:webHidden/>
          </w:rPr>
          <w:instrText xml:space="preserve"> PAGEREF _Toc8741690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1" w:history="1">
        <w:r w:rsidR="0066384A" w:rsidRPr="004E16A8">
          <w:rPr>
            <w:rStyle w:val="Hyperlink"/>
            <w:noProof/>
          </w:rPr>
          <w:t>Hình 3</w:t>
        </w:r>
        <w:r w:rsidR="0066384A" w:rsidRPr="004E16A8">
          <w:rPr>
            <w:rStyle w:val="Hyperlink"/>
            <w:noProof/>
          </w:rPr>
          <w:noBreakHyphen/>
          <w:t>3 Sequence diagram UC001</w:t>
        </w:r>
        <w:r w:rsidR="0066384A">
          <w:rPr>
            <w:noProof/>
            <w:webHidden/>
          </w:rPr>
          <w:tab/>
        </w:r>
        <w:r w:rsidR="0066384A">
          <w:rPr>
            <w:noProof/>
            <w:webHidden/>
          </w:rPr>
          <w:fldChar w:fldCharType="begin"/>
        </w:r>
        <w:r w:rsidR="0066384A">
          <w:rPr>
            <w:noProof/>
            <w:webHidden/>
          </w:rPr>
          <w:instrText xml:space="preserve"> PAGEREF _Toc8741691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2" w:history="1">
        <w:r w:rsidR="0066384A" w:rsidRPr="004E16A8">
          <w:rPr>
            <w:rStyle w:val="Hyperlink"/>
            <w:noProof/>
          </w:rPr>
          <w:t>Hình 3</w:t>
        </w:r>
        <w:r w:rsidR="0066384A" w:rsidRPr="004E16A8">
          <w:rPr>
            <w:rStyle w:val="Hyperlink"/>
            <w:noProof/>
          </w:rPr>
          <w:noBreakHyphen/>
          <w:t>4 Activity diagram UC001a</w:t>
        </w:r>
        <w:r w:rsidR="0066384A">
          <w:rPr>
            <w:noProof/>
            <w:webHidden/>
          </w:rPr>
          <w:tab/>
        </w:r>
        <w:r w:rsidR="0066384A">
          <w:rPr>
            <w:noProof/>
            <w:webHidden/>
          </w:rPr>
          <w:fldChar w:fldCharType="begin"/>
        </w:r>
        <w:r w:rsidR="0066384A">
          <w:rPr>
            <w:noProof/>
            <w:webHidden/>
          </w:rPr>
          <w:instrText xml:space="preserve"> PAGEREF _Toc8741692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3" w:history="1">
        <w:r w:rsidR="0066384A" w:rsidRPr="004E16A8">
          <w:rPr>
            <w:rStyle w:val="Hyperlink"/>
            <w:noProof/>
          </w:rPr>
          <w:t>Hình 3</w:t>
        </w:r>
        <w:r w:rsidR="0066384A" w:rsidRPr="004E16A8">
          <w:rPr>
            <w:rStyle w:val="Hyperlink"/>
            <w:noProof/>
          </w:rPr>
          <w:noBreakHyphen/>
          <w:t>5 Sequence diagram UC001a</w:t>
        </w:r>
        <w:r w:rsidR="0066384A">
          <w:rPr>
            <w:noProof/>
            <w:webHidden/>
          </w:rPr>
          <w:tab/>
        </w:r>
        <w:r w:rsidR="0066384A">
          <w:rPr>
            <w:noProof/>
            <w:webHidden/>
          </w:rPr>
          <w:fldChar w:fldCharType="begin"/>
        </w:r>
        <w:r w:rsidR="0066384A">
          <w:rPr>
            <w:noProof/>
            <w:webHidden/>
          </w:rPr>
          <w:instrText xml:space="preserve"> PAGEREF _Toc8741693 \h </w:instrText>
        </w:r>
        <w:r w:rsidR="0066384A">
          <w:rPr>
            <w:noProof/>
            <w:webHidden/>
          </w:rPr>
        </w:r>
        <w:r w:rsidR="0066384A">
          <w:rPr>
            <w:noProof/>
            <w:webHidden/>
          </w:rPr>
          <w:fldChar w:fldCharType="separate"/>
        </w:r>
        <w:r w:rsidR="0066384A">
          <w:rPr>
            <w:noProof/>
            <w:webHidden/>
          </w:rPr>
          <w:t>45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4" w:history="1">
        <w:r w:rsidR="0066384A" w:rsidRPr="004E16A8">
          <w:rPr>
            <w:rStyle w:val="Hyperlink"/>
            <w:noProof/>
          </w:rPr>
          <w:t>Hình 3</w:t>
        </w:r>
        <w:r w:rsidR="0066384A" w:rsidRPr="004E16A8">
          <w:rPr>
            <w:rStyle w:val="Hyperlink"/>
            <w:noProof/>
          </w:rPr>
          <w:noBreakHyphen/>
          <w:t>6 Activity diagram UC001b</w:t>
        </w:r>
        <w:r w:rsidR="0066384A">
          <w:rPr>
            <w:noProof/>
            <w:webHidden/>
          </w:rPr>
          <w:tab/>
        </w:r>
        <w:r w:rsidR="0066384A">
          <w:rPr>
            <w:noProof/>
            <w:webHidden/>
          </w:rPr>
          <w:fldChar w:fldCharType="begin"/>
        </w:r>
        <w:r w:rsidR="0066384A">
          <w:rPr>
            <w:noProof/>
            <w:webHidden/>
          </w:rPr>
          <w:instrText xml:space="preserve"> PAGEREF _Toc8741694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5" w:history="1">
        <w:r w:rsidR="0066384A" w:rsidRPr="004E16A8">
          <w:rPr>
            <w:rStyle w:val="Hyperlink"/>
            <w:noProof/>
          </w:rPr>
          <w:t>Hình 3</w:t>
        </w:r>
        <w:r w:rsidR="0066384A" w:rsidRPr="004E16A8">
          <w:rPr>
            <w:rStyle w:val="Hyperlink"/>
            <w:noProof/>
          </w:rPr>
          <w:noBreakHyphen/>
          <w:t>7 Sequence diagram UC001b</w:t>
        </w:r>
        <w:r w:rsidR="0066384A">
          <w:rPr>
            <w:noProof/>
            <w:webHidden/>
          </w:rPr>
          <w:tab/>
        </w:r>
        <w:r w:rsidR="0066384A">
          <w:rPr>
            <w:noProof/>
            <w:webHidden/>
          </w:rPr>
          <w:fldChar w:fldCharType="begin"/>
        </w:r>
        <w:r w:rsidR="0066384A">
          <w:rPr>
            <w:noProof/>
            <w:webHidden/>
          </w:rPr>
          <w:instrText xml:space="preserve"> PAGEREF _Toc8741695 \h </w:instrText>
        </w:r>
        <w:r w:rsidR="0066384A">
          <w:rPr>
            <w:noProof/>
            <w:webHidden/>
          </w:rPr>
        </w:r>
        <w:r w:rsidR="0066384A">
          <w:rPr>
            <w:noProof/>
            <w:webHidden/>
          </w:rPr>
          <w:fldChar w:fldCharType="separate"/>
        </w:r>
        <w:r w:rsidR="0066384A">
          <w:rPr>
            <w:noProof/>
            <w:webHidden/>
          </w:rPr>
          <w:t>47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6" w:history="1">
        <w:r w:rsidR="0066384A" w:rsidRPr="004E16A8">
          <w:rPr>
            <w:rStyle w:val="Hyperlink"/>
            <w:noProof/>
          </w:rPr>
          <w:t>Hình 3</w:t>
        </w:r>
        <w:r w:rsidR="0066384A" w:rsidRPr="004E16A8">
          <w:rPr>
            <w:rStyle w:val="Hyperlink"/>
            <w:noProof/>
          </w:rPr>
          <w:noBreakHyphen/>
          <w:t>8 Activity diagram UC001c</w:t>
        </w:r>
        <w:r w:rsidR="0066384A">
          <w:rPr>
            <w:noProof/>
            <w:webHidden/>
          </w:rPr>
          <w:tab/>
        </w:r>
        <w:r w:rsidR="0066384A">
          <w:rPr>
            <w:noProof/>
            <w:webHidden/>
          </w:rPr>
          <w:fldChar w:fldCharType="begin"/>
        </w:r>
        <w:r w:rsidR="0066384A">
          <w:rPr>
            <w:noProof/>
            <w:webHidden/>
          </w:rPr>
          <w:instrText xml:space="preserve"> PAGEREF _Toc8741696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7" w:history="1">
        <w:r w:rsidR="0066384A" w:rsidRPr="004E16A8">
          <w:rPr>
            <w:rStyle w:val="Hyperlink"/>
            <w:noProof/>
          </w:rPr>
          <w:t>Hình 3</w:t>
        </w:r>
        <w:r w:rsidR="0066384A" w:rsidRPr="004E16A8">
          <w:rPr>
            <w:rStyle w:val="Hyperlink"/>
            <w:noProof/>
          </w:rPr>
          <w:noBreakHyphen/>
          <w:t>9 Sequence diagram UC001c</w:t>
        </w:r>
        <w:r w:rsidR="0066384A">
          <w:rPr>
            <w:noProof/>
            <w:webHidden/>
          </w:rPr>
          <w:tab/>
        </w:r>
        <w:r w:rsidR="0066384A">
          <w:rPr>
            <w:noProof/>
            <w:webHidden/>
          </w:rPr>
          <w:fldChar w:fldCharType="begin"/>
        </w:r>
        <w:r w:rsidR="0066384A">
          <w:rPr>
            <w:noProof/>
            <w:webHidden/>
          </w:rPr>
          <w:instrText xml:space="preserve"> PAGEREF _Toc8741697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8" w:history="1">
        <w:r w:rsidR="0066384A" w:rsidRPr="004E16A8">
          <w:rPr>
            <w:rStyle w:val="Hyperlink"/>
            <w:noProof/>
          </w:rPr>
          <w:t>Hình 3</w:t>
        </w:r>
        <w:r w:rsidR="0066384A" w:rsidRPr="004E16A8">
          <w:rPr>
            <w:rStyle w:val="Hyperlink"/>
            <w:noProof/>
          </w:rPr>
          <w:noBreakHyphen/>
          <w:t>10 Activity diagram UC002</w:t>
        </w:r>
        <w:r w:rsidR="0066384A">
          <w:rPr>
            <w:noProof/>
            <w:webHidden/>
          </w:rPr>
          <w:tab/>
        </w:r>
        <w:r w:rsidR="0066384A">
          <w:rPr>
            <w:noProof/>
            <w:webHidden/>
          </w:rPr>
          <w:fldChar w:fldCharType="begin"/>
        </w:r>
        <w:r w:rsidR="0066384A">
          <w:rPr>
            <w:noProof/>
            <w:webHidden/>
          </w:rPr>
          <w:instrText xml:space="preserve"> PAGEREF _Toc8741698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699" w:history="1">
        <w:r w:rsidR="0066384A" w:rsidRPr="004E16A8">
          <w:rPr>
            <w:rStyle w:val="Hyperlink"/>
            <w:noProof/>
          </w:rPr>
          <w:t>Hình 3</w:t>
        </w:r>
        <w:r w:rsidR="0066384A" w:rsidRPr="004E16A8">
          <w:rPr>
            <w:rStyle w:val="Hyperlink"/>
            <w:noProof/>
          </w:rPr>
          <w:noBreakHyphen/>
          <w:t>11 Sequence diagram UC002</w:t>
        </w:r>
        <w:r w:rsidR="0066384A">
          <w:rPr>
            <w:noProof/>
            <w:webHidden/>
          </w:rPr>
          <w:tab/>
        </w:r>
        <w:r w:rsidR="0066384A">
          <w:rPr>
            <w:noProof/>
            <w:webHidden/>
          </w:rPr>
          <w:fldChar w:fldCharType="begin"/>
        </w:r>
        <w:r w:rsidR="0066384A">
          <w:rPr>
            <w:noProof/>
            <w:webHidden/>
          </w:rPr>
          <w:instrText xml:space="preserve"> PAGEREF _Toc8741699 \h </w:instrText>
        </w:r>
        <w:r w:rsidR="0066384A">
          <w:rPr>
            <w:noProof/>
            <w:webHidden/>
          </w:rPr>
        </w:r>
        <w:r w:rsidR="0066384A">
          <w:rPr>
            <w:noProof/>
            <w:webHidden/>
          </w:rPr>
          <w:fldChar w:fldCharType="separate"/>
        </w:r>
        <w:r w:rsidR="0066384A">
          <w:rPr>
            <w:noProof/>
            <w:webHidden/>
          </w:rPr>
          <w:t>51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0" w:history="1">
        <w:r w:rsidR="0066384A" w:rsidRPr="004E16A8">
          <w:rPr>
            <w:rStyle w:val="Hyperlink"/>
            <w:noProof/>
          </w:rPr>
          <w:t>Hình 3</w:t>
        </w:r>
        <w:r w:rsidR="0066384A" w:rsidRPr="004E16A8">
          <w:rPr>
            <w:rStyle w:val="Hyperlink"/>
            <w:noProof/>
          </w:rPr>
          <w:noBreakHyphen/>
          <w:t>12 Activity diagram UC002a</w:t>
        </w:r>
        <w:r w:rsidR="0066384A">
          <w:rPr>
            <w:noProof/>
            <w:webHidden/>
          </w:rPr>
          <w:tab/>
        </w:r>
        <w:r w:rsidR="0066384A">
          <w:rPr>
            <w:noProof/>
            <w:webHidden/>
          </w:rPr>
          <w:fldChar w:fldCharType="begin"/>
        </w:r>
        <w:r w:rsidR="0066384A">
          <w:rPr>
            <w:noProof/>
            <w:webHidden/>
          </w:rPr>
          <w:instrText xml:space="preserve"> PAGEREF _Toc8741700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1" w:history="1">
        <w:r w:rsidR="0066384A" w:rsidRPr="004E16A8">
          <w:rPr>
            <w:rStyle w:val="Hyperlink"/>
            <w:noProof/>
          </w:rPr>
          <w:t>Hình 3</w:t>
        </w:r>
        <w:r w:rsidR="0066384A" w:rsidRPr="004E16A8">
          <w:rPr>
            <w:rStyle w:val="Hyperlink"/>
            <w:noProof/>
          </w:rPr>
          <w:noBreakHyphen/>
          <w:t>13 Sequence diagram UC002a</w:t>
        </w:r>
        <w:r w:rsidR="0066384A">
          <w:rPr>
            <w:noProof/>
            <w:webHidden/>
          </w:rPr>
          <w:tab/>
        </w:r>
        <w:r w:rsidR="0066384A">
          <w:rPr>
            <w:noProof/>
            <w:webHidden/>
          </w:rPr>
          <w:fldChar w:fldCharType="begin"/>
        </w:r>
        <w:r w:rsidR="0066384A">
          <w:rPr>
            <w:noProof/>
            <w:webHidden/>
          </w:rPr>
          <w:instrText xml:space="preserve"> PAGEREF _Toc8741701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2" w:history="1">
        <w:r w:rsidR="0066384A" w:rsidRPr="004E16A8">
          <w:rPr>
            <w:rStyle w:val="Hyperlink"/>
            <w:noProof/>
          </w:rPr>
          <w:t>Hình 3</w:t>
        </w:r>
        <w:r w:rsidR="0066384A" w:rsidRPr="004E16A8">
          <w:rPr>
            <w:rStyle w:val="Hyperlink"/>
            <w:noProof/>
          </w:rPr>
          <w:noBreakHyphen/>
          <w:t>14 Activity diagram UC002b</w:t>
        </w:r>
        <w:r w:rsidR="0066384A">
          <w:rPr>
            <w:noProof/>
            <w:webHidden/>
          </w:rPr>
          <w:tab/>
        </w:r>
        <w:r w:rsidR="0066384A">
          <w:rPr>
            <w:noProof/>
            <w:webHidden/>
          </w:rPr>
          <w:fldChar w:fldCharType="begin"/>
        </w:r>
        <w:r w:rsidR="0066384A">
          <w:rPr>
            <w:noProof/>
            <w:webHidden/>
          </w:rPr>
          <w:instrText xml:space="preserve"> PAGEREF _Toc8741702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3" w:history="1">
        <w:r w:rsidR="0066384A" w:rsidRPr="004E16A8">
          <w:rPr>
            <w:rStyle w:val="Hyperlink"/>
            <w:noProof/>
          </w:rPr>
          <w:t>Hình 3</w:t>
        </w:r>
        <w:r w:rsidR="0066384A" w:rsidRPr="004E16A8">
          <w:rPr>
            <w:rStyle w:val="Hyperlink"/>
            <w:noProof/>
          </w:rPr>
          <w:noBreakHyphen/>
          <w:t>15 Sequence diagram UC002b</w:t>
        </w:r>
        <w:r w:rsidR="0066384A">
          <w:rPr>
            <w:noProof/>
            <w:webHidden/>
          </w:rPr>
          <w:tab/>
        </w:r>
        <w:r w:rsidR="0066384A">
          <w:rPr>
            <w:noProof/>
            <w:webHidden/>
          </w:rPr>
          <w:fldChar w:fldCharType="begin"/>
        </w:r>
        <w:r w:rsidR="0066384A">
          <w:rPr>
            <w:noProof/>
            <w:webHidden/>
          </w:rPr>
          <w:instrText xml:space="preserve"> PAGEREF _Toc8741703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4" w:history="1">
        <w:r w:rsidR="0066384A" w:rsidRPr="004E16A8">
          <w:rPr>
            <w:rStyle w:val="Hyperlink"/>
            <w:noProof/>
          </w:rPr>
          <w:t>Hình 3</w:t>
        </w:r>
        <w:r w:rsidR="0066384A" w:rsidRPr="004E16A8">
          <w:rPr>
            <w:rStyle w:val="Hyperlink"/>
            <w:noProof/>
          </w:rPr>
          <w:noBreakHyphen/>
          <w:t>16 Activity diagram UC002c</w:t>
        </w:r>
        <w:r w:rsidR="0066384A">
          <w:rPr>
            <w:noProof/>
            <w:webHidden/>
          </w:rPr>
          <w:tab/>
        </w:r>
        <w:r w:rsidR="0066384A">
          <w:rPr>
            <w:noProof/>
            <w:webHidden/>
          </w:rPr>
          <w:fldChar w:fldCharType="begin"/>
        </w:r>
        <w:r w:rsidR="0066384A">
          <w:rPr>
            <w:noProof/>
            <w:webHidden/>
          </w:rPr>
          <w:instrText xml:space="preserve"> PAGEREF _Toc8741704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5" w:history="1">
        <w:r w:rsidR="0066384A" w:rsidRPr="004E16A8">
          <w:rPr>
            <w:rStyle w:val="Hyperlink"/>
            <w:noProof/>
          </w:rPr>
          <w:t>Hình 3</w:t>
        </w:r>
        <w:r w:rsidR="0066384A" w:rsidRPr="004E16A8">
          <w:rPr>
            <w:rStyle w:val="Hyperlink"/>
            <w:noProof/>
          </w:rPr>
          <w:noBreakHyphen/>
          <w:t>17 Sequence diagram UC002c</w:t>
        </w:r>
        <w:r w:rsidR="0066384A">
          <w:rPr>
            <w:noProof/>
            <w:webHidden/>
          </w:rPr>
          <w:tab/>
        </w:r>
        <w:r w:rsidR="0066384A">
          <w:rPr>
            <w:noProof/>
            <w:webHidden/>
          </w:rPr>
          <w:fldChar w:fldCharType="begin"/>
        </w:r>
        <w:r w:rsidR="0066384A">
          <w:rPr>
            <w:noProof/>
            <w:webHidden/>
          </w:rPr>
          <w:instrText xml:space="preserve"> PAGEREF _Toc8741705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6" w:history="1">
        <w:r w:rsidR="0066384A" w:rsidRPr="004E16A8">
          <w:rPr>
            <w:rStyle w:val="Hyperlink"/>
            <w:noProof/>
          </w:rPr>
          <w:t>Hình 3</w:t>
        </w:r>
        <w:r w:rsidR="0066384A" w:rsidRPr="004E16A8">
          <w:rPr>
            <w:rStyle w:val="Hyperlink"/>
            <w:noProof/>
          </w:rPr>
          <w:noBreakHyphen/>
          <w:t>18 Activity diagram UC003</w:t>
        </w:r>
        <w:r w:rsidR="0066384A">
          <w:rPr>
            <w:noProof/>
            <w:webHidden/>
          </w:rPr>
          <w:tab/>
        </w:r>
        <w:r w:rsidR="0066384A">
          <w:rPr>
            <w:noProof/>
            <w:webHidden/>
          </w:rPr>
          <w:fldChar w:fldCharType="begin"/>
        </w:r>
        <w:r w:rsidR="0066384A">
          <w:rPr>
            <w:noProof/>
            <w:webHidden/>
          </w:rPr>
          <w:instrText xml:space="preserve"> PAGEREF _Toc8741706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7" w:history="1">
        <w:r w:rsidR="0066384A" w:rsidRPr="004E16A8">
          <w:rPr>
            <w:rStyle w:val="Hyperlink"/>
            <w:noProof/>
          </w:rPr>
          <w:t>Hình 3</w:t>
        </w:r>
        <w:r w:rsidR="0066384A" w:rsidRPr="004E16A8">
          <w:rPr>
            <w:rStyle w:val="Hyperlink"/>
            <w:noProof/>
          </w:rPr>
          <w:noBreakHyphen/>
          <w:t>19 Sequence diagram UC003</w:t>
        </w:r>
        <w:r w:rsidR="0066384A">
          <w:rPr>
            <w:noProof/>
            <w:webHidden/>
          </w:rPr>
          <w:tab/>
        </w:r>
        <w:r w:rsidR="0066384A">
          <w:rPr>
            <w:noProof/>
            <w:webHidden/>
          </w:rPr>
          <w:fldChar w:fldCharType="begin"/>
        </w:r>
        <w:r w:rsidR="0066384A">
          <w:rPr>
            <w:noProof/>
            <w:webHidden/>
          </w:rPr>
          <w:instrText xml:space="preserve"> PAGEREF _Toc8741707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8" w:history="1">
        <w:r w:rsidR="0066384A" w:rsidRPr="004E16A8">
          <w:rPr>
            <w:rStyle w:val="Hyperlink"/>
            <w:noProof/>
          </w:rPr>
          <w:t>Hình 3</w:t>
        </w:r>
        <w:r w:rsidR="0066384A" w:rsidRPr="004E16A8">
          <w:rPr>
            <w:rStyle w:val="Hyperlink"/>
            <w:noProof/>
          </w:rPr>
          <w:noBreakHyphen/>
          <w:t>20 Activity diagram UC004</w:t>
        </w:r>
        <w:r w:rsidR="0066384A">
          <w:rPr>
            <w:noProof/>
            <w:webHidden/>
          </w:rPr>
          <w:tab/>
        </w:r>
        <w:r w:rsidR="0066384A">
          <w:rPr>
            <w:noProof/>
            <w:webHidden/>
          </w:rPr>
          <w:fldChar w:fldCharType="begin"/>
        </w:r>
        <w:r w:rsidR="0066384A">
          <w:rPr>
            <w:noProof/>
            <w:webHidden/>
          </w:rPr>
          <w:instrText xml:space="preserve"> PAGEREF _Toc8741708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09" w:history="1">
        <w:r w:rsidR="0066384A" w:rsidRPr="004E16A8">
          <w:rPr>
            <w:rStyle w:val="Hyperlink"/>
            <w:noProof/>
          </w:rPr>
          <w:t>Hình 3</w:t>
        </w:r>
        <w:r w:rsidR="0066384A" w:rsidRPr="004E16A8">
          <w:rPr>
            <w:rStyle w:val="Hyperlink"/>
            <w:noProof/>
          </w:rPr>
          <w:noBreakHyphen/>
          <w:t>21 Sequence diagram UC004</w:t>
        </w:r>
        <w:r w:rsidR="0066384A">
          <w:rPr>
            <w:noProof/>
            <w:webHidden/>
          </w:rPr>
          <w:tab/>
        </w:r>
        <w:r w:rsidR="0066384A">
          <w:rPr>
            <w:noProof/>
            <w:webHidden/>
          </w:rPr>
          <w:fldChar w:fldCharType="begin"/>
        </w:r>
        <w:r w:rsidR="0066384A">
          <w:rPr>
            <w:noProof/>
            <w:webHidden/>
          </w:rPr>
          <w:instrText xml:space="preserve"> PAGEREF _Toc8741709 \h </w:instrText>
        </w:r>
        <w:r w:rsidR="0066384A">
          <w:rPr>
            <w:noProof/>
            <w:webHidden/>
          </w:rPr>
        </w:r>
        <w:r w:rsidR="0066384A">
          <w:rPr>
            <w:noProof/>
            <w:webHidden/>
          </w:rPr>
          <w:fldChar w:fldCharType="separate"/>
        </w:r>
        <w:r w:rsidR="0066384A">
          <w:rPr>
            <w:noProof/>
            <w:webHidden/>
          </w:rPr>
          <w:t>61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0" w:history="1">
        <w:r w:rsidR="0066384A" w:rsidRPr="004E16A8">
          <w:rPr>
            <w:rStyle w:val="Hyperlink"/>
            <w:noProof/>
          </w:rPr>
          <w:t>Hình 3</w:t>
        </w:r>
        <w:r w:rsidR="0066384A" w:rsidRPr="004E16A8">
          <w:rPr>
            <w:rStyle w:val="Hyperlink"/>
            <w:noProof/>
          </w:rPr>
          <w:noBreakHyphen/>
          <w:t>22 Activity diagram UC004a</w:t>
        </w:r>
        <w:r w:rsidR="0066384A">
          <w:rPr>
            <w:noProof/>
            <w:webHidden/>
          </w:rPr>
          <w:tab/>
        </w:r>
        <w:r w:rsidR="0066384A">
          <w:rPr>
            <w:noProof/>
            <w:webHidden/>
          </w:rPr>
          <w:fldChar w:fldCharType="begin"/>
        </w:r>
        <w:r w:rsidR="0066384A">
          <w:rPr>
            <w:noProof/>
            <w:webHidden/>
          </w:rPr>
          <w:instrText xml:space="preserve"> PAGEREF _Toc8741710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1" w:history="1">
        <w:r w:rsidR="0066384A" w:rsidRPr="004E16A8">
          <w:rPr>
            <w:rStyle w:val="Hyperlink"/>
            <w:noProof/>
          </w:rPr>
          <w:t>Hình 3</w:t>
        </w:r>
        <w:r w:rsidR="0066384A" w:rsidRPr="004E16A8">
          <w:rPr>
            <w:rStyle w:val="Hyperlink"/>
            <w:noProof/>
          </w:rPr>
          <w:noBreakHyphen/>
          <w:t>23 Sequence diagram UC004a</w:t>
        </w:r>
        <w:r w:rsidR="0066384A">
          <w:rPr>
            <w:noProof/>
            <w:webHidden/>
          </w:rPr>
          <w:tab/>
        </w:r>
        <w:r w:rsidR="0066384A">
          <w:rPr>
            <w:noProof/>
            <w:webHidden/>
          </w:rPr>
          <w:fldChar w:fldCharType="begin"/>
        </w:r>
        <w:r w:rsidR="0066384A">
          <w:rPr>
            <w:noProof/>
            <w:webHidden/>
          </w:rPr>
          <w:instrText xml:space="preserve"> PAGEREF _Toc8741711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2" w:history="1">
        <w:r w:rsidR="0066384A" w:rsidRPr="004E16A8">
          <w:rPr>
            <w:rStyle w:val="Hyperlink"/>
            <w:noProof/>
          </w:rPr>
          <w:t>Hình 3</w:t>
        </w:r>
        <w:r w:rsidR="0066384A" w:rsidRPr="004E16A8">
          <w:rPr>
            <w:rStyle w:val="Hyperlink"/>
            <w:noProof/>
          </w:rPr>
          <w:noBreakHyphen/>
          <w:t>24 Activity diagram UC004b</w:t>
        </w:r>
        <w:r w:rsidR="0066384A">
          <w:rPr>
            <w:noProof/>
            <w:webHidden/>
          </w:rPr>
          <w:tab/>
        </w:r>
        <w:r w:rsidR="0066384A">
          <w:rPr>
            <w:noProof/>
            <w:webHidden/>
          </w:rPr>
          <w:fldChar w:fldCharType="begin"/>
        </w:r>
        <w:r w:rsidR="0066384A">
          <w:rPr>
            <w:noProof/>
            <w:webHidden/>
          </w:rPr>
          <w:instrText xml:space="preserve"> PAGEREF _Toc8741712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3" w:history="1">
        <w:r w:rsidR="0066384A" w:rsidRPr="004E16A8">
          <w:rPr>
            <w:rStyle w:val="Hyperlink"/>
            <w:noProof/>
          </w:rPr>
          <w:t>Hình 3</w:t>
        </w:r>
        <w:r w:rsidR="0066384A" w:rsidRPr="004E16A8">
          <w:rPr>
            <w:rStyle w:val="Hyperlink"/>
            <w:noProof/>
          </w:rPr>
          <w:noBreakHyphen/>
          <w:t>25 Sequence diagram UC004b</w:t>
        </w:r>
        <w:r w:rsidR="0066384A">
          <w:rPr>
            <w:noProof/>
            <w:webHidden/>
          </w:rPr>
          <w:tab/>
        </w:r>
        <w:r w:rsidR="0066384A">
          <w:rPr>
            <w:noProof/>
            <w:webHidden/>
          </w:rPr>
          <w:fldChar w:fldCharType="begin"/>
        </w:r>
        <w:r w:rsidR="0066384A">
          <w:rPr>
            <w:noProof/>
            <w:webHidden/>
          </w:rPr>
          <w:instrText xml:space="preserve"> PAGEREF _Toc8741713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4" w:history="1">
        <w:r w:rsidR="0066384A" w:rsidRPr="004E16A8">
          <w:rPr>
            <w:rStyle w:val="Hyperlink"/>
            <w:noProof/>
          </w:rPr>
          <w:t>Hình 3</w:t>
        </w:r>
        <w:r w:rsidR="0066384A" w:rsidRPr="004E16A8">
          <w:rPr>
            <w:rStyle w:val="Hyperlink"/>
            <w:noProof/>
          </w:rPr>
          <w:noBreakHyphen/>
          <w:t>26 Activity diagram UC005</w:t>
        </w:r>
        <w:r w:rsidR="0066384A">
          <w:rPr>
            <w:noProof/>
            <w:webHidden/>
          </w:rPr>
          <w:tab/>
        </w:r>
        <w:r w:rsidR="0066384A">
          <w:rPr>
            <w:noProof/>
            <w:webHidden/>
          </w:rPr>
          <w:fldChar w:fldCharType="begin"/>
        </w:r>
        <w:r w:rsidR="0066384A">
          <w:rPr>
            <w:noProof/>
            <w:webHidden/>
          </w:rPr>
          <w:instrText xml:space="preserve"> PAGEREF _Toc8741714 \h </w:instrText>
        </w:r>
        <w:r w:rsidR="0066384A">
          <w:rPr>
            <w:noProof/>
            <w:webHidden/>
          </w:rPr>
        </w:r>
        <w:r w:rsidR="0066384A">
          <w:rPr>
            <w:noProof/>
            <w:webHidden/>
          </w:rPr>
          <w:fldChar w:fldCharType="separate"/>
        </w:r>
        <w:r w:rsidR="0066384A">
          <w:rPr>
            <w:noProof/>
            <w:webHidden/>
          </w:rPr>
          <w:t>68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5" w:history="1">
        <w:r w:rsidR="0066384A" w:rsidRPr="004E16A8">
          <w:rPr>
            <w:rStyle w:val="Hyperlink"/>
            <w:noProof/>
          </w:rPr>
          <w:t>Hình 3</w:t>
        </w:r>
        <w:r w:rsidR="0066384A" w:rsidRPr="004E16A8">
          <w:rPr>
            <w:rStyle w:val="Hyperlink"/>
            <w:noProof/>
          </w:rPr>
          <w:noBreakHyphen/>
          <w:t>27 Sequence diagram UC005</w:t>
        </w:r>
        <w:r w:rsidR="0066384A">
          <w:rPr>
            <w:noProof/>
            <w:webHidden/>
          </w:rPr>
          <w:tab/>
        </w:r>
        <w:r w:rsidR="0066384A">
          <w:rPr>
            <w:noProof/>
            <w:webHidden/>
          </w:rPr>
          <w:fldChar w:fldCharType="begin"/>
        </w:r>
        <w:r w:rsidR="0066384A">
          <w:rPr>
            <w:noProof/>
            <w:webHidden/>
          </w:rPr>
          <w:instrText xml:space="preserve"> PAGEREF _Toc8741715 \h </w:instrText>
        </w:r>
        <w:r w:rsidR="0066384A">
          <w:rPr>
            <w:noProof/>
            <w:webHidden/>
          </w:rPr>
        </w:r>
        <w:r w:rsidR="0066384A">
          <w:rPr>
            <w:noProof/>
            <w:webHidden/>
          </w:rPr>
          <w:fldChar w:fldCharType="separate"/>
        </w:r>
        <w:r w:rsidR="0066384A">
          <w:rPr>
            <w:noProof/>
            <w:webHidden/>
          </w:rPr>
          <w:t>69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6" w:history="1">
        <w:r w:rsidR="0066384A" w:rsidRPr="004E16A8">
          <w:rPr>
            <w:rStyle w:val="Hyperlink"/>
            <w:noProof/>
          </w:rPr>
          <w:t>Hình 3</w:t>
        </w:r>
        <w:r w:rsidR="0066384A" w:rsidRPr="004E16A8">
          <w:rPr>
            <w:rStyle w:val="Hyperlink"/>
            <w:noProof/>
          </w:rPr>
          <w:noBreakHyphen/>
          <w:t>28 Activity diagram UC006</w:t>
        </w:r>
        <w:r w:rsidR="0066384A">
          <w:rPr>
            <w:noProof/>
            <w:webHidden/>
          </w:rPr>
          <w:tab/>
        </w:r>
        <w:r w:rsidR="0066384A">
          <w:rPr>
            <w:noProof/>
            <w:webHidden/>
          </w:rPr>
          <w:fldChar w:fldCharType="begin"/>
        </w:r>
        <w:r w:rsidR="0066384A">
          <w:rPr>
            <w:noProof/>
            <w:webHidden/>
          </w:rPr>
          <w:instrText xml:space="preserve"> PAGEREF _Toc8741716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7" w:history="1">
        <w:r w:rsidR="0066384A" w:rsidRPr="004E16A8">
          <w:rPr>
            <w:rStyle w:val="Hyperlink"/>
            <w:noProof/>
          </w:rPr>
          <w:t>Hình 3</w:t>
        </w:r>
        <w:r w:rsidR="0066384A" w:rsidRPr="004E16A8">
          <w:rPr>
            <w:rStyle w:val="Hyperlink"/>
            <w:noProof/>
          </w:rPr>
          <w:noBreakHyphen/>
          <w:t>29 Sequence diagram UC006</w:t>
        </w:r>
        <w:r w:rsidR="0066384A">
          <w:rPr>
            <w:noProof/>
            <w:webHidden/>
          </w:rPr>
          <w:tab/>
        </w:r>
        <w:r w:rsidR="0066384A">
          <w:rPr>
            <w:noProof/>
            <w:webHidden/>
          </w:rPr>
          <w:fldChar w:fldCharType="begin"/>
        </w:r>
        <w:r w:rsidR="0066384A">
          <w:rPr>
            <w:noProof/>
            <w:webHidden/>
          </w:rPr>
          <w:instrText xml:space="preserve"> PAGEREF _Toc8741717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8" w:history="1">
        <w:r w:rsidR="0066384A" w:rsidRPr="004E16A8">
          <w:rPr>
            <w:rStyle w:val="Hyperlink"/>
            <w:noProof/>
          </w:rPr>
          <w:t>Hình 3</w:t>
        </w:r>
        <w:r w:rsidR="0066384A" w:rsidRPr="004E16A8">
          <w:rPr>
            <w:rStyle w:val="Hyperlink"/>
            <w:noProof/>
          </w:rPr>
          <w:noBreakHyphen/>
          <w:t>30 Activity diagram UC006a1</w:t>
        </w:r>
        <w:r w:rsidR="0066384A">
          <w:rPr>
            <w:noProof/>
            <w:webHidden/>
          </w:rPr>
          <w:tab/>
        </w:r>
        <w:r w:rsidR="0066384A">
          <w:rPr>
            <w:noProof/>
            <w:webHidden/>
          </w:rPr>
          <w:fldChar w:fldCharType="begin"/>
        </w:r>
        <w:r w:rsidR="0066384A">
          <w:rPr>
            <w:noProof/>
            <w:webHidden/>
          </w:rPr>
          <w:instrText xml:space="preserve"> PAGEREF _Toc8741718 \h </w:instrText>
        </w:r>
        <w:r w:rsidR="0066384A">
          <w:rPr>
            <w:noProof/>
            <w:webHidden/>
          </w:rPr>
        </w:r>
        <w:r w:rsidR="0066384A">
          <w:rPr>
            <w:noProof/>
            <w:webHidden/>
          </w:rPr>
          <w:fldChar w:fldCharType="separate"/>
        </w:r>
        <w:r w:rsidR="0066384A">
          <w:rPr>
            <w:noProof/>
            <w:webHidden/>
          </w:rPr>
          <w:t>74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19" w:history="1">
        <w:r w:rsidR="0066384A" w:rsidRPr="004E16A8">
          <w:rPr>
            <w:rStyle w:val="Hyperlink"/>
            <w:noProof/>
          </w:rPr>
          <w:t>Hình 3</w:t>
        </w:r>
        <w:r w:rsidR="0066384A" w:rsidRPr="004E16A8">
          <w:rPr>
            <w:rStyle w:val="Hyperlink"/>
            <w:noProof/>
          </w:rPr>
          <w:noBreakHyphen/>
          <w:t>31 Sequence diagram UC006a1</w:t>
        </w:r>
        <w:r w:rsidR="0066384A">
          <w:rPr>
            <w:noProof/>
            <w:webHidden/>
          </w:rPr>
          <w:tab/>
        </w:r>
        <w:r w:rsidR="0066384A">
          <w:rPr>
            <w:noProof/>
            <w:webHidden/>
          </w:rPr>
          <w:fldChar w:fldCharType="begin"/>
        </w:r>
        <w:r w:rsidR="0066384A">
          <w:rPr>
            <w:noProof/>
            <w:webHidden/>
          </w:rPr>
          <w:instrText xml:space="preserve"> PAGEREF _Toc8741719 \h </w:instrText>
        </w:r>
        <w:r w:rsidR="0066384A">
          <w:rPr>
            <w:noProof/>
            <w:webHidden/>
          </w:rPr>
        </w:r>
        <w:r w:rsidR="0066384A">
          <w:rPr>
            <w:noProof/>
            <w:webHidden/>
          </w:rPr>
          <w:fldChar w:fldCharType="separate"/>
        </w:r>
        <w:r w:rsidR="0066384A">
          <w:rPr>
            <w:noProof/>
            <w:webHidden/>
          </w:rPr>
          <w:t>75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0" w:history="1">
        <w:r w:rsidR="0066384A" w:rsidRPr="004E16A8">
          <w:rPr>
            <w:rStyle w:val="Hyperlink"/>
            <w:noProof/>
          </w:rPr>
          <w:t>Hình 3</w:t>
        </w:r>
        <w:r w:rsidR="0066384A" w:rsidRPr="004E16A8">
          <w:rPr>
            <w:rStyle w:val="Hyperlink"/>
            <w:noProof/>
          </w:rPr>
          <w:noBreakHyphen/>
          <w:t>32 Activity diagram UC006a2</w:t>
        </w:r>
        <w:r w:rsidR="0066384A">
          <w:rPr>
            <w:noProof/>
            <w:webHidden/>
          </w:rPr>
          <w:tab/>
        </w:r>
        <w:r w:rsidR="0066384A">
          <w:rPr>
            <w:noProof/>
            <w:webHidden/>
          </w:rPr>
          <w:fldChar w:fldCharType="begin"/>
        </w:r>
        <w:r w:rsidR="0066384A">
          <w:rPr>
            <w:noProof/>
            <w:webHidden/>
          </w:rPr>
          <w:instrText xml:space="preserve"> PAGEREF _Toc8741720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1" w:history="1">
        <w:r w:rsidR="0066384A" w:rsidRPr="004E16A8">
          <w:rPr>
            <w:rStyle w:val="Hyperlink"/>
            <w:noProof/>
          </w:rPr>
          <w:t>Hình 3</w:t>
        </w:r>
        <w:r w:rsidR="0066384A" w:rsidRPr="004E16A8">
          <w:rPr>
            <w:rStyle w:val="Hyperlink"/>
            <w:noProof/>
          </w:rPr>
          <w:noBreakHyphen/>
          <w:t>33 Sequence diagram UC006a2</w:t>
        </w:r>
        <w:r w:rsidR="0066384A">
          <w:rPr>
            <w:noProof/>
            <w:webHidden/>
          </w:rPr>
          <w:tab/>
        </w:r>
        <w:r w:rsidR="0066384A">
          <w:rPr>
            <w:noProof/>
            <w:webHidden/>
          </w:rPr>
          <w:fldChar w:fldCharType="begin"/>
        </w:r>
        <w:r w:rsidR="0066384A">
          <w:rPr>
            <w:noProof/>
            <w:webHidden/>
          </w:rPr>
          <w:instrText xml:space="preserve"> PAGEREF _Toc8741721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2" w:history="1">
        <w:r w:rsidR="0066384A" w:rsidRPr="004E16A8">
          <w:rPr>
            <w:rStyle w:val="Hyperlink"/>
            <w:noProof/>
          </w:rPr>
          <w:t>Hình 3</w:t>
        </w:r>
        <w:r w:rsidR="0066384A" w:rsidRPr="004E16A8">
          <w:rPr>
            <w:rStyle w:val="Hyperlink"/>
            <w:noProof/>
          </w:rPr>
          <w:noBreakHyphen/>
          <w:t>34 Activity diagram UC006b</w:t>
        </w:r>
        <w:r w:rsidR="0066384A">
          <w:rPr>
            <w:noProof/>
            <w:webHidden/>
          </w:rPr>
          <w:tab/>
        </w:r>
        <w:r w:rsidR="0066384A">
          <w:rPr>
            <w:noProof/>
            <w:webHidden/>
          </w:rPr>
          <w:fldChar w:fldCharType="begin"/>
        </w:r>
        <w:r w:rsidR="0066384A">
          <w:rPr>
            <w:noProof/>
            <w:webHidden/>
          </w:rPr>
          <w:instrText xml:space="preserve"> PAGEREF _Toc8741722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3" w:history="1">
        <w:r w:rsidR="0066384A" w:rsidRPr="004E16A8">
          <w:rPr>
            <w:rStyle w:val="Hyperlink"/>
            <w:noProof/>
          </w:rPr>
          <w:t>Hình 3</w:t>
        </w:r>
        <w:r w:rsidR="0066384A" w:rsidRPr="004E16A8">
          <w:rPr>
            <w:rStyle w:val="Hyperlink"/>
            <w:noProof/>
          </w:rPr>
          <w:noBreakHyphen/>
          <w:t>35 Sequence diagram UC006b</w:t>
        </w:r>
        <w:r w:rsidR="0066384A">
          <w:rPr>
            <w:noProof/>
            <w:webHidden/>
          </w:rPr>
          <w:tab/>
        </w:r>
        <w:r w:rsidR="0066384A">
          <w:rPr>
            <w:noProof/>
            <w:webHidden/>
          </w:rPr>
          <w:fldChar w:fldCharType="begin"/>
        </w:r>
        <w:r w:rsidR="0066384A">
          <w:rPr>
            <w:noProof/>
            <w:webHidden/>
          </w:rPr>
          <w:instrText xml:space="preserve"> PAGEREF _Toc8741723 \h </w:instrText>
        </w:r>
        <w:r w:rsidR="0066384A">
          <w:rPr>
            <w:noProof/>
            <w:webHidden/>
          </w:rPr>
        </w:r>
        <w:r w:rsidR="0066384A">
          <w:rPr>
            <w:noProof/>
            <w:webHidden/>
          </w:rPr>
          <w:fldChar w:fldCharType="separate"/>
        </w:r>
        <w:r w:rsidR="0066384A">
          <w:rPr>
            <w:noProof/>
            <w:webHidden/>
          </w:rPr>
          <w:t>80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4" w:history="1">
        <w:r w:rsidR="0066384A" w:rsidRPr="004E16A8">
          <w:rPr>
            <w:rStyle w:val="Hyperlink"/>
            <w:noProof/>
          </w:rPr>
          <w:t>Hình 3</w:t>
        </w:r>
        <w:r w:rsidR="0066384A" w:rsidRPr="004E16A8">
          <w:rPr>
            <w:rStyle w:val="Hyperlink"/>
            <w:noProof/>
          </w:rPr>
          <w:noBreakHyphen/>
          <w:t>36 Activity diagram UC006c</w:t>
        </w:r>
        <w:r w:rsidR="0066384A">
          <w:rPr>
            <w:noProof/>
            <w:webHidden/>
          </w:rPr>
          <w:tab/>
        </w:r>
        <w:r w:rsidR="0066384A">
          <w:rPr>
            <w:noProof/>
            <w:webHidden/>
          </w:rPr>
          <w:fldChar w:fldCharType="begin"/>
        </w:r>
        <w:r w:rsidR="0066384A">
          <w:rPr>
            <w:noProof/>
            <w:webHidden/>
          </w:rPr>
          <w:instrText xml:space="preserve"> PAGEREF _Toc8741724 \h </w:instrText>
        </w:r>
        <w:r w:rsidR="0066384A">
          <w:rPr>
            <w:noProof/>
            <w:webHidden/>
          </w:rPr>
        </w:r>
        <w:r w:rsidR="0066384A">
          <w:rPr>
            <w:noProof/>
            <w:webHidden/>
          </w:rPr>
          <w:fldChar w:fldCharType="separate"/>
        </w:r>
        <w:r w:rsidR="0066384A">
          <w:rPr>
            <w:noProof/>
            <w:webHidden/>
          </w:rPr>
          <w:t>82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5" w:history="1">
        <w:r w:rsidR="0066384A" w:rsidRPr="004E16A8">
          <w:rPr>
            <w:rStyle w:val="Hyperlink"/>
            <w:noProof/>
          </w:rPr>
          <w:t>Hình 3</w:t>
        </w:r>
        <w:r w:rsidR="0066384A" w:rsidRPr="004E16A8">
          <w:rPr>
            <w:rStyle w:val="Hyperlink"/>
            <w:noProof/>
          </w:rPr>
          <w:noBreakHyphen/>
          <w:t>37 Sequence diagram UC006c</w:t>
        </w:r>
        <w:r w:rsidR="0066384A">
          <w:rPr>
            <w:noProof/>
            <w:webHidden/>
          </w:rPr>
          <w:tab/>
        </w:r>
        <w:r w:rsidR="0066384A">
          <w:rPr>
            <w:noProof/>
            <w:webHidden/>
          </w:rPr>
          <w:fldChar w:fldCharType="begin"/>
        </w:r>
        <w:r w:rsidR="0066384A">
          <w:rPr>
            <w:noProof/>
            <w:webHidden/>
          </w:rPr>
          <w:instrText xml:space="preserve"> PAGEREF _Toc8741725 \h </w:instrText>
        </w:r>
        <w:r w:rsidR="0066384A">
          <w:rPr>
            <w:noProof/>
            <w:webHidden/>
          </w:rPr>
        </w:r>
        <w:r w:rsidR="0066384A">
          <w:rPr>
            <w:noProof/>
            <w:webHidden/>
          </w:rPr>
          <w:fldChar w:fldCharType="separate"/>
        </w:r>
        <w:r w:rsidR="0066384A">
          <w:rPr>
            <w:noProof/>
            <w:webHidden/>
          </w:rPr>
          <w:t>83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6" w:history="1">
        <w:r w:rsidR="0066384A" w:rsidRPr="004E16A8">
          <w:rPr>
            <w:rStyle w:val="Hyperlink"/>
            <w:noProof/>
          </w:rPr>
          <w:t>Hình 3</w:t>
        </w:r>
        <w:r w:rsidR="0066384A" w:rsidRPr="004E16A8">
          <w:rPr>
            <w:rStyle w:val="Hyperlink"/>
            <w:noProof/>
          </w:rPr>
          <w:noBreakHyphen/>
          <w:t>38 Activity diagram UC007</w:t>
        </w:r>
        <w:r w:rsidR="0066384A">
          <w:rPr>
            <w:noProof/>
            <w:webHidden/>
          </w:rPr>
          <w:tab/>
        </w:r>
        <w:r w:rsidR="0066384A">
          <w:rPr>
            <w:noProof/>
            <w:webHidden/>
          </w:rPr>
          <w:fldChar w:fldCharType="begin"/>
        </w:r>
        <w:r w:rsidR="0066384A">
          <w:rPr>
            <w:noProof/>
            <w:webHidden/>
          </w:rPr>
          <w:instrText xml:space="preserve"> PAGEREF _Toc8741726 \h </w:instrText>
        </w:r>
        <w:r w:rsidR="0066384A">
          <w:rPr>
            <w:noProof/>
            <w:webHidden/>
          </w:rPr>
        </w:r>
        <w:r w:rsidR="0066384A">
          <w:rPr>
            <w:noProof/>
            <w:webHidden/>
          </w:rPr>
          <w:fldChar w:fldCharType="separate"/>
        </w:r>
        <w:r w:rsidR="0066384A">
          <w:rPr>
            <w:noProof/>
            <w:webHidden/>
          </w:rPr>
          <w:t>85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7" w:history="1">
        <w:r w:rsidR="0066384A" w:rsidRPr="004E16A8">
          <w:rPr>
            <w:rStyle w:val="Hyperlink"/>
            <w:noProof/>
          </w:rPr>
          <w:t>Hình 3</w:t>
        </w:r>
        <w:r w:rsidR="0066384A" w:rsidRPr="004E16A8">
          <w:rPr>
            <w:rStyle w:val="Hyperlink"/>
            <w:noProof/>
          </w:rPr>
          <w:noBreakHyphen/>
          <w:t>39 Sequence diagram UC007</w:t>
        </w:r>
        <w:r w:rsidR="0066384A">
          <w:rPr>
            <w:noProof/>
            <w:webHidden/>
          </w:rPr>
          <w:tab/>
        </w:r>
        <w:r w:rsidR="0066384A">
          <w:rPr>
            <w:noProof/>
            <w:webHidden/>
          </w:rPr>
          <w:fldChar w:fldCharType="begin"/>
        </w:r>
        <w:r w:rsidR="0066384A">
          <w:rPr>
            <w:noProof/>
            <w:webHidden/>
          </w:rPr>
          <w:instrText xml:space="preserve"> PAGEREF _Toc8741727 \h </w:instrText>
        </w:r>
        <w:r w:rsidR="0066384A">
          <w:rPr>
            <w:noProof/>
            <w:webHidden/>
          </w:rPr>
        </w:r>
        <w:r w:rsidR="0066384A">
          <w:rPr>
            <w:noProof/>
            <w:webHidden/>
          </w:rPr>
          <w:fldChar w:fldCharType="separate"/>
        </w:r>
        <w:r w:rsidR="0066384A">
          <w:rPr>
            <w:noProof/>
            <w:webHidden/>
          </w:rPr>
          <w:t>86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8" w:history="1">
        <w:r w:rsidR="0066384A" w:rsidRPr="004E16A8">
          <w:rPr>
            <w:rStyle w:val="Hyperlink"/>
            <w:noProof/>
          </w:rPr>
          <w:t>Hình 3</w:t>
        </w:r>
        <w:r w:rsidR="0066384A" w:rsidRPr="004E16A8">
          <w:rPr>
            <w:rStyle w:val="Hyperlink"/>
            <w:noProof/>
          </w:rPr>
          <w:noBreakHyphen/>
          <w:t>40 Activity diagram UC008</w:t>
        </w:r>
        <w:r w:rsidR="0066384A">
          <w:rPr>
            <w:noProof/>
            <w:webHidden/>
          </w:rPr>
          <w:tab/>
        </w:r>
        <w:r w:rsidR="0066384A">
          <w:rPr>
            <w:noProof/>
            <w:webHidden/>
          </w:rPr>
          <w:fldChar w:fldCharType="begin"/>
        </w:r>
        <w:r w:rsidR="0066384A">
          <w:rPr>
            <w:noProof/>
            <w:webHidden/>
          </w:rPr>
          <w:instrText xml:space="preserve"> PAGEREF _Toc8741728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29" w:history="1">
        <w:r w:rsidR="0066384A" w:rsidRPr="004E16A8">
          <w:rPr>
            <w:rStyle w:val="Hyperlink"/>
            <w:noProof/>
          </w:rPr>
          <w:t>Hình 3</w:t>
        </w:r>
        <w:r w:rsidR="0066384A" w:rsidRPr="004E16A8">
          <w:rPr>
            <w:rStyle w:val="Hyperlink"/>
            <w:noProof/>
          </w:rPr>
          <w:noBreakHyphen/>
          <w:t>41 Sequence diagram UC008</w:t>
        </w:r>
        <w:r w:rsidR="0066384A">
          <w:rPr>
            <w:noProof/>
            <w:webHidden/>
          </w:rPr>
          <w:tab/>
        </w:r>
        <w:r w:rsidR="0066384A">
          <w:rPr>
            <w:noProof/>
            <w:webHidden/>
          </w:rPr>
          <w:fldChar w:fldCharType="begin"/>
        </w:r>
        <w:r w:rsidR="0066384A">
          <w:rPr>
            <w:noProof/>
            <w:webHidden/>
          </w:rPr>
          <w:instrText xml:space="preserve"> PAGEREF _Toc8741729 \h </w:instrText>
        </w:r>
        <w:r w:rsidR="0066384A">
          <w:rPr>
            <w:noProof/>
            <w:webHidden/>
          </w:rPr>
        </w:r>
        <w:r w:rsidR="0066384A">
          <w:rPr>
            <w:noProof/>
            <w:webHidden/>
          </w:rPr>
          <w:fldChar w:fldCharType="separate"/>
        </w:r>
        <w:r w:rsidR="0066384A">
          <w:rPr>
            <w:noProof/>
            <w:webHidden/>
          </w:rPr>
          <w:t>88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0" w:history="1">
        <w:r w:rsidR="0066384A" w:rsidRPr="004E16A8">
          <w:rPr>
            <w:rStyle w:val="Hyperlink"/>
            <w:noProof/>
          </w:rPr>
          <w:t>Hình 3</w:t>
        </w:r>
        <w:r w:rsidR="0066384A" w:rsidRPr="004E16A8">
          <w:rPr>
            <w:rStyle w:val="Hyperlink"/>
            <w:noProof/>
          </w:rPr>
          <w:noBreakHyphen/>
          <w:t>42 Activity diagram UC008a</w:t>
        </w:r>
        <w:r w:rsidR="0066384A">
          <w:rPr>
            <w:noProof/>
            <w:webHidden/>
          </w:rPr>
          <w:tab/>
        </w:r>
        <w:r w:rsidR="0066384A">
          <w:rPr>
            <w:noProof/>
            <w:webHidden/>
          </w:rPr>
          <w:fldChar w:fldCharType="begin"/>
        </w:r>
        <w:r w:rsidR="0066384A">
          <w:rPr>
            <w:noProof/>
            <w:webHidden/>
          </w:rPr>
          <w:instrText xml:space="preserve"> PAGEREF _Toc8741730 \h </w:instrText>
        </w:r>
        <w:r w:rsidR="0066384A">
          <w:rPr>
            <w:noProof/>
            <w:webHidden/>
          </w:rPr>
        </w:r>
        <w:r w:rsidR="0066384A">
          <w:rPr>
            <w:noProof/>
            <w:webHidden/>
          </w:rPr>
          <w:fldChar w:fldCharType="separate"/>
        </w:r>
        <w:r w:rsidR="0066384A">
          <w:rPr>
            <w:noProof/>
            <w:webHidden/>
          </w:rPr>
          <w:t>90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1" w:history="1">
        <w:r w:rsidR="0066384A" w:rsidRPr="004E16A8">
          <w:rPr>
            <w:rStyle w:val="Hyperlink"/>
            <w:noProof/>
          </w:rPr>
          <w:t>Hình 3</w:t>
        </w:r>
        <w:r w:rsidR="0066384A" w:rsidRPr="004E16A8">
          <w:rPr>
            <w:rStyle w:val="Hyperlink"/>
            <w:noProof/>
          </w:rPr>
          <w:noBreakHyphen/>
          <w:t>43 Sequence diagram UC008a</w:t>
        </w:r>
        <w:r w:rsidR="0066384A">
          <w:rPr>
            <w:noProof/>
            <w:webHidden/>
          </w:rPr>
          <w:tab/>
        </w:r>
        <w:r w:rsidR="0066384A">
          <w:rPr>
            <w:noProof/>
            <w:webHidden/>
          </w:rPr>
          <w:fldChar w:fldCharType="begin"/>
        </w:r>
        <w:r w:rsidR="0066384A">
          <w:rPr>
            <w:noProof/>
            <w:webHidden/>
          </w:rPr>
          <w:instrText xml:space="preserve"> PAGEREF _Toc8741731 \h </w:instrText>
        </w:r>
        <w:r w:rsidR="0066384A">
          <w:rPr>
            <w:noProof/>
            <w:webHidden/>
          </w:rPr>
        </w:r>
        <w:r w:rsidR="0066384A">
          <w:rPr>
            <w:noProof/>
            <w:webHidden/>
          </w:rPr>
          <w:fldChar w:fldCharType="separate"/>
        </w:r>
        <w:r w:rsidR="0066384A">
          <w:rPr>
            <w:noProof/>
            <w:webHidden/>
          </w:rPr>
          <w:t>91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2" w:history="1">
        <w:r w:rsidR="0066384A" w:rsidRPr="004E16A8">
          <w:rPr>
            <w:rStyle w:val="Hyperlink"/>
            <w:noProof/>
          </w:rPr>
          <w:t>Hình 3</w:t>
        </w:r>
        <w:r w:rsidR="0066384A" w:rsidRPr="004E16A8">
          <w:rPr>
            <w:rStyle w:val="Hyperlink"/>
            <w:noProof/>
          </w:rPr>
          <w:noBreakHyphen/>
          <w:t>44 Activity diagram UC008b</w:t>
        </w:r>
        <w:r w:rsidR="0066384A">
          <w:rPr>
            <w:noProof/>
            <w:webHidden/>
          </w:rPr>
          <w:tab/>
        </w:r>
        <w:r w:rsidR="0066384A">
          <w:rPr>
            <w:noProof/>
            <w:webHidden/>
          </w:rPr>
          <w:fldChar w:fldCharType="begin"/>
        </w:r>
        <w:r w:rsidR="0066384A">
          <w:rPr>
            <w:noProof/>
            <w:webHidden/>
          </w:rPr>
          <w:instrText xml:space="preserve"> PAGEREF _Toc8741732 \h </w:instrText>
        </w:r>
        <w:r w:rsidR="0066384A">
          <w:rPr>
            <w:noProof/>
            <w:webHidden/>
          </w:rPr>
        </w:r>
        <w:r w:rsidR="0066384A">
          <w:rPr>
            <w:noProof/>
            <w:webHidden/>
          </w:rPr>
          <w:fldChar w:fldCharType="separate"/>
        </w:r>
        <w:r w:rsidR="0066384A">
          <w:rPr>
            <w:noProof/>
            <w:webHidden/>
          </w:rPr>
          <w:t>93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3" w:history="1">
        <w:r w:rsidR="0066384A" w:rsidRPr="004E16A8">
          <w:rPr>
            <w:rStyle w:val="Hyperlink"/>
            <w:noProof/>
          </w:rPr>
          <w:t>Hình 3</w:t>
        </w:r>
        <w:r w:rsidR="0066384A" w:rsidRPr="004E16A8">
          <w:rPr>
            <w:rStyle w:val="Hyperlink"/>
            <w:noProof/>
          </w:rPr>
          <w:noBreakHyphen/>
          <w:t>45 Sequence diagram UC008b</w:t>
        </w:r>
        <w:r w:rsidR="0066384A">
          <w:rPr>
            <w:noProof/>
            <w:webHidden/>
          </w:rPr>
          <w:tab/>
        </w:r>
        <w:r w:rsidR="0066384A">
          <w:rPr>
            <w:noProof/>
            <w:webHidden/>
          </w:rPr>
          <w:fldChar w:fldCharType="begin"/>
        </w:r>
        <w:r w:rsidR="0066384A">
          <w:rPr>
            <w:noProof/>
            <w:webHidden/>
          </w:rPr>
          <w:instrText xml:space="preserve"> PAGEREF _Toc8741733 \h </w:instrText>
        </w:r>
        <w:r w:rsidR="0066384A">
          <w:rPr>
            <w:noProof/>
            <w:webHidden/>
          </w:rPr>
        </w:r>
        <w:r w:rsidR="0066384A">
          <w:rPr>
            <w:noProof/>
            <w:webHidden/>
          </w:rPr>
          <w:fldChar w:fldCharType="separate"/>
        </w:r>
        <w:r w:rsidR="0066384A">
          <w:rPr>
            <w:noProof/>
            <w:webHidden/>
          </w:rPr>
          <w:t>94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4" w:history="1">
        <w:r w:rsidR="0066384A" w:rsidRPr="004E16A8">
          <w:rPr>
            <w:rStyle w:val="Hyperlink"/>
            <w:noProof/>
          </w:rPr>
          <w:t>Hình 3</w:t>
        </w:r>
        <w:r w:rsidR="0066384A" w:rsidRPr="004E16A8">
          <w:rPr>
            <w:rStyle w:val="Hyperlink"/>
            <w:noProof/>
          </w:rPr>
          <w:noBreakHyphen/>
          <w:t>46 Activity diagram UC009</w:t>
        </w:r>
        <w:r w:rsidR="0066384A">
          <w:rPr>
            <w:noProof/>
            <w:webHidden/>
          </w:rPr>
          <w:tab/>
        </w:r>
        <w:r w:rsidR="0066384A">
          <w:rPr>
            <w:noProof/>
            <w:webHidden/>
          </w:rPr>
          <w:fldChar w:fldCharType="begin"/>
        </w:r>
        <w:r w:rsidR="0066384A">
          <w:rPr>
            <w:noProof/>
            <w:webHidden/>
          </w:rPr>
          <w:instrText xml:space="preserve"> PAGEREF _Toc8741734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5" w:history="1">
        <w:r w:rsidR="0066384A" w:rsidRPr="004E16A8">
          <w:rPr>
            <w:rStyle w:val="Hyperlink"/>
            <w:noProof/>
          </w:rPr>
          <w:t>Hình 3</w:t>
        </w:r>
        <w:r w:rsidR="0066384A" w:rsidRPr="004E16A8">
          <w:rPr>
            <w:rStyle w:val="Hyperlink"/>
            <w:noProof/>
          </w:rPr>
          <w:noBreakHyphen/>
          <w:t>47 Sequence diagram UC009</w:t>
        </w:r>
        <w:r w:rsidR="0066384A">
          <w:rPr>
            <w:noProof/>
            <w:webHidden/>
          </w:rPr>
          <w:tab/>
        </w:r>
        <w:r w:rsidR="0066384A">
          <w:rPr>
            <w:noProof/>
            <w:webHidden/>
          </w:rPr>
          <w:fldChar w:fldCharType="begin"/>
        </w:r>
        <w:r w:rsidR="0066384A">
          <w:rPr>
            <w:noProof/>
            <w:webHidden/>
          </w:rPr>
          <w:instrText xml:space="preserve"> PAGEREF _Toc8741735 \h </w:instrText>
        </w:r>
        <w:r w:rsidR="0066384A">
          <w:rPr>
            <w:noProof/>
            <w:webHidden/>
          </w:rPr>
        </w:r>
        <w:r w:rsidR="0066384A">
          <w:rPr>
            <w:noProof/>
            <w:webHidden/>
          </w:rPr>
          <w:fldChar w:fldCharType="separate"/>
        </w:r>
        <w:r w:rsidR="0066384A">
          <w:rPr>
            <w:noProof/>
            <w:webHidden/>
          </w:rPr>
          <w:t>97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6" w:history="1">
        <w:r w:rsidR="0066384A" w:rsidRPr="004E16A8">
          <w:rPr>
            <w:rStyle w:val="Hyperlink"/>
            <w:noProof/>
          </w:rPr>
          <w:t>Hình 3</w:t>
        </w:r>
        <w:r w:rsidR="0066384A" w:rsidRPr="004E16A8">
          <w:rPr>
            <w:rStyle w:val="Hyperlink"/>
            <w:noProof/>
          </w:rPr>
          <w:noBreakHyphen/>
          <w:t>48 Activity diagram UC010</w:t>
        </w:r>
        <w:r w:rsidR="0066384A">
          <w:rPr>
            <w:noProof/>
            <w:webHidden/>
          </w:rPr>
          <w:tab/>
        </w:r>
        <w:r w:rsidR="0066384A">
          <w:rPr>
            <w:noProof/>
            <w:webHidden/>
          </w:rPr>
          <w:fldChar w:fldCharType="begin"/>
        </w:r>
        <w:r w:rsidR="0066384A">
          <w:rPr>
            <w:noProof/>
            <w:webHidden/>
          </w:rPr>
          <w:instrText xml:space="preserve"> PAGEREF _Toc8741736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7" w:history="1">
        <w:r w:rsidR="0066384A" w:rsidRPr="004E16A8">
          <w:rPr>
            <w:rStyle w:val="Hyperlink"/>
            <w:noProof/>
          </w:rPr>
          <w:t>Hình 3</w:t>
        </w:r>
        <w:r w:rsidR="0066384A" w:rsidRPr="004E16A8">
          <w:rPr>
            <w:rStyle w:val="Hyperlink"/>
            <w:noProof/>
          </w:rPr>
          <w:noBreakHyphen/>
          <w:t>49 Sequence diagram UC010</w:t>
        </w:r>
        <w:r w:rsidR="0066384A">
          <w:rPr>
            <w:noProof/>
            <w:webHidden/>
          </w:rPr>
          <w:tab/>
        </w:r>
        <w:r w:rsidR="0066384A">
          <w:rPr>
            <w:noProof/>
            <w:webHidden/>
          </w:rPr>
          <w:fldChar w:fldCharType="begin"/>
        </w:r>
        <w:r w:rsidR="0066384A">
          <w:rPr>
            <w:noProof/>
            <w:webHidden/>
          </w:rPr>
          <w:instrText xml:space="preserve"> PAGEREF _Toc8741737 \h </w:instrText>
        </w:r>
        <w:r w:rsidR="0066384A">
          <w:rPr>
            <w:noProof/>
            <w:webHidden/>
          </w:rPr>
        </w:r>
        <w:r w:rsidR="0066384A">
          <w:rPr>
            <w:noProof/>
            <w:webHidden/>
          </w:rPr>
          <w:fldChar w:fldCharType="separate"/>
        </w:r>
        <w:r w:rsidR="0066384A">
          <w:rPr>
            <w:noProof/>
            <w:webHidden/>
          </w:rPr>
          <w:t>99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8" w:history="1">
        <w:r w:rsidR="0066384A" w:rsidRPr="004E16A8">
          <w:rPr>
            <w:rStyle w:val="Hyperlink"/>
            <w:noProof/>
          </w:rPr>
          <w:t>Hình 3</w:t>
        </w:r>
        <w:r w:rsidR="0066384A" w:rsidRPr="004E16A8">
          <w:rPr>
            <w:rStyle w:val="Hyperlink"/>
            <w:noProof/>
          </w:rPr>
          <w:noBreakHyphen/>
          <w:t>50 Activity diagram UC010a</w:t>
        </w:r>
        <w:r w:rsidR="0066384A">
          <w:rPr>
            <w:noProof/>
            <w:webHidden/>
          </w:rPr>
          <w:tab/>
        </w:r>
        <w:r w:rsidR="0066384A">
          <w:rPr>
            <w:noProof/>
            <w:webHidden/>
          </w:rPr>
          <w:fldChar w:fldCharType="begin"/>
        </w:r>
        <w:r w:rsidR="0066384A">
          <w:rPr>
            <w:noProof/>
            <w:webHidden/>
          </w:rPr>
          <w:instrText xml:space="preserve"> PAGEREF _Toc8741738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39" w:history="1">
        <w:r w:rsidR="0066384A" w:rsidRPr="004E16A8">
          <w:rPr>
            <w:rStyle w:val="Hyperlink"/>
            <w:noProof/>
          </w:rPr>
          <w:t>Hình 3</w:t>
        </w:r>
        <w:r w:rsidR="0066384A" w:rsidRPr="004E16A8">
          <w:rPr>
            <w:rStyle w:val="Hyperlink"/>
            <w:noProof/>
          </w:rPr>
          <w:noBreakHyphen/>
          <w:t>51 Sequence diagram UC010a</w:t>
        </w:r>
        <w:r w:rsidR="0066384A">
          <w:rPr>
            <w:noProof/>
            <w:webHidden/>
          </w:rPr>
          <w:tab/>
        </w:r>
        <w:r w:rsidR="0066384A">
          <w:rPr>
            <w:noProof/>
            <w:webHidden/>
          </w:rPr>
          <w:fldChar w:fldCharType="begin"/>
        </w:r>
        <w:r w:rsidR="0066384A">
          <w:rPr>
            <w:noProof/>
            <w:webHidden/>
          </w:rPr>
          <w:instrText xml:space="preserve"> PAGEREF _Toc8741739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0" w:history="1">
        <w:r w:rsidR="0066384A" w:rsidRPr="004E16A8">
          <w:rPr>
            <w:rStyle w:val="Hyperlink"/>
            <w:noProof/>
          </w:rPr>
          <w:t>Hình 3</w:t>
        </w:r>
        <w:r w:rsidR="0066384A" w:rsidRPr="004E16A8">
          <w:rPr>
            <w:rStyle w:val="Hyperlink"/>
            <w:noProof/>
          </w:rPr>
          <w:noBreakHyphen/>
          <w:t>52 Activity diagram UC010b</w:t>
        </w:r>
        <w:r w:rsidR="0066384A">
          <w:rPr>
            <w:noProof/>
            <w:webHidden/>
          </w:rPr>
          <w:tab/>
        </w:r>
        <w:r w:rsidR="0066384A">
          <w:rPr>
            <w:noProof/>
            <w:webHidden/>
          </w:rPr>
          <w:fldChar w:fldCharType="begin"/>
        </w:r>
        <w:r w:rsidR="0066384A">
          <w:rPr>
            <w:noProof/>
            <w:webHidden/>
          </w:rPr>
          <w:instrText xml:space="preserve"> PAGEREF _Toc8741740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1" w:history="1">
        <w:r w:rsidR="0066384A" w:rsidRPr="004E16A8">
          <w:rPr>
            <w:rStyle w:val="Hyperlink"/>
            <w:noProof/>
          </w:rPr>
          <w:t>Hình 3</w:t>
        </w:r>
        <w:r w:rsidR="0066384A" w:rsidRPr="004E16A8">
          <w:rPr>
            <w:rStyle w:val="Hyperlink"/>
            <w:noProof/>
          </w:rPr>
          <w:noBreakHyphen/>
          <w:t>53 Sequence diagram UC010b</w:t>
        </w:r>
        <w:r w:rsidR="0066384A">
          <w:rPr>
            <w:noProof/>
            <w:webHidden/>
          </w:rPr>
          <w:tab/>
        </w:r>
        <w:r w:rsidR="0066384A">
          <w:rPr>
            <w:noProof/>
            <w:webHidden/>
          </w:rPr>
          <w:fldChar w:fldCharType="begin"/>
        </w:r>
        <w:r w:rsidR="0066384A">
          <w:rPr>
            <w:noProof/>
            <w:webHidden/>
          </w:rPr>
          <w:instrText xml:space="preserve"> PAGEREF _Toc8741741 \h </w:instrText>
        </w:r>
        <w:r w:rsidR="0066384A">
          <w:rPr>
            <w:noProof/>
            <w:webHidden/>
          </w:rPr>
        </w:r>
        <w:r w:rsidR="0066384A">
          <w:rPr>
            <w:noProof/>
            <w:webHidden/>
          </w:rPr>
          <w:fldChar w:fldCharType="separate"/>
        </w:r>
        <w:r w:rsidR="0066384A">
          <w:rPr>
            <w:noProof/>
            <w:webHidden/>
          </w:rPr>
          <w:t>104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2" w:history="1">
        <w:r w:rsidR="0066384A" w:rsidRPr="004E16A8">
          <w:rPr>
            <w:rStyle w:val="Hyperlink"/>
            <w:noProof/>
          </w:rPr>
          <w:t>Hình 3</w:t>
        </w:r>
        <w:r w:rsidR="0066384A" w:rsidRPr="004E16A8">
          <w:rPr>
            <w:rStyle w:val="Hyperlink"/>
            <w:noProof/>
          </w:rPr>
          <w:noBreakHyphen/>
          <w:t>54 Activity diagram UC011</w:t>
        </w:r>
        <w:r w:rsidR="0066384A">
          <w:rPr>
            <w:noProof/>
            <w:webHidden/>
          </w:rPr>
          <w:tab/>
        </w:r>
        <w:r w:rsidR="0066384A">
          <w:rPr>
            <w:noProof/>
            <w:webHidden/>
          </w:rPr>
          <w:fldChar w:fldCharType="begin"/>
        </w:r>
        <w:r w:rsidR="0066384A">
          <w:rPr>
            <w:noProof/>
            <w:webHidden/>
          </w:rPr>
          <w:instrText xml:space="preserve"> PAGEREF _Toc8741742 \h </w:instrText>
        </w:r>
        <w:r w:rsidR="0066384A">
          <w:rPr>
            <w:noProof/>
            <w:webHidden/>
          </w:rPr>
        </w:r>
        <w:r w:rsidR="0066384A">
          <w:rPr>
            <w:noProof/>
            <w:webHidden/>
          </w:rPr>
          <w:fldChar w:fldCharType="separate"/>
        </w:r>
        <w:r w:rsidR="0066384A">
          <w:rPr>
            <w:noProof/>
            <w:webHidden/>
          </w:rPr>
          <w:t>106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3" w:history="1">
        <w:r w:rsidR="0066384A" w:rsidRPr="004E16A8">
          <w:rPr>
            <w:rStyle w:val="Hyperlink"/>
            <w:noProof/>
          </w:rPr>
          <w:t>Hình 3</w:t>
        </w:r>
        <w:r w:rsidR="0066384A" w:rsidRPr="004E16A8">
          <w:rPr>
            <w:rStyle w:val="Hyperlink"/>
            <w:noProof/>
          </w:rPr>
          <w:noBreakHyphen/>
          <w:t>55 Sequence diagram UC011</w:t>
        </w:r>
        <w:r w:rsidR="0066384A">
          <w:rPr>
            <w:noProof/>
            <w:webHidden/>
          </w:rPr>
          <w:tab/>
        </w:r>
        <w:r w:rsidR="0066384A">
          <w:rPr>
            <w:noProof/>
            <w:webHidden/>
          </w:rPr>
          <w:fldChar w:fldCharType="begin"/>
        </w:r>
        <w:r w:rsidR="0066384A">
          <w:rPr>
            <w:noProof/>
            <w:webHidden/>
          </w:rPr>
          <w:instrText xml:space="preserve"> PAGEREF _Toc8741743 \h </w:instrText>
        </w:r>
        <w:r w:rsidR="0066384A">
          <w:rPr>
            <w:noProof/>
            <w:webHidden/>
          </w:rPr>
        </w:r>
        <w:r w:rsidR="0066384A">
          <w:rPr>
            <w:noProof/>
            <w:webHidden/>
          </w:rPr>
          <w:fldChar w:fldCharType="separate"/>
        </w:r>
        <w:r w:rsidR="0066384A">
          <w:rPr>
            <w:noProof/>
            <w:webHidden/>
          </w:rPr>
          <w:t>107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4" w:history="1">
        <w:r w:rsidR="0066384A" w:rsidRPr="004E16A8">
          <w:rPr>
            <w:rStyle w:val="Hyperlink"/>
            <w:noProof/>
          </w:rPr>
          <w:t>Hình 3</w:t>
        </w:r>
        <w:r w:rsidR="0066384A" w:rsidRPr="004E16A8">
          <w:rPr>
            <w:rStyle w:val="Hyperlink"/>
            <w:noProof/>
          </w:rPr>
          <w:noBreakHyphen/>
          <w:t>56 Activity diagram UC012</w:t>
        </w:r>
        <w:r w:rsidR="0066384A">
          <w:rPr>
            <w:noProof/>
            <w:webHidden/>
          </w:rPr>
          <w:tab/>
        </w:r>
        <w:r w:rsidR="0066384A">
          <w:rPr>
            <w:noProof/>
            <w:webHidden/>
          </w:rPr>
          <w:fldChar w:fldCharType="begin"/>
        </w:r>
        <w:r w:rsidR="0066384A">
          <w:rPr>
            <w:noProof/>
            <w:webHidden/>
          </w:rPr>
          <w:instrText xml:space="preserve"> PAGEREF _Toc8741744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5" w:history="1">
        <w:r w:rsidR="0066384A" w:rsidRPr="004E16A8">
          <w:rPr>
            <w:rStyle w:val="Hyperlink"/>
            <w:noProof/>
          </w:rPr>
          <w:t>Hình 3</w:t>
        </w:r>
        <w:r w:rsidR="0066384A" w:rsidRPr="004E16A8">
          <w:rPr>
            <w:rStyle w:val="Hyperlink"/>
            <w:noProof/>
          </w:rPr>
          <w:noBreakHyphen/>
          <w:t>57 Sequence diagram UC012</w:t>
        </w:r>
        <w:r w:rsidR="0066384A">
          <w:rPr>
            <w:noProof/>
            <w:webHidden/>
          </w:rPr>
          <w:tab/>
        </w:r>
        <w:r w:rsidR="0066384A">
          <w:rPr>
            <w:noProof/>
            <w:webHidden/>
          </w:rPr>
          <w:fldChar w:fldCharType="begin"/>
        </w:r>
        <w:r w:rsidR="0066384A">
          <w:rPr>
            <w:noProof/>
            <w:webHidden/>
          </w:rPr>
          <w:instrText xml:space="preserve"> PAGEREF _Toc8741745 \h </w:instrText>
        </w:r>
        <w:r w:rsidR="0066384A">
          <w:rPr>
            <w:noProof/>
            <w:webHidden/>
          </w:rPr>
        </w:r>
        <w:r w:rsidR="0066384A">
          <w:rPr>
            <w:noProof/>
            <w:webHidden/>
          </w:rPr>
          <w:fldChar w:fldCharType="separate"/>
        </w:r>
        <w:r w:rsidR="0066384A">
          <w:rPr>
            <w:noProof/>
            <w:webHidden/>
          </w:rPr>
          <w:t>109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6" w:history="1">
        <w:r w:rsidR="0066384A" w:rsidRPr="004E16A8">
          <w:rPr>
            <w:rStyle w:val="Hyperlink"/>
            <w:noProof/>
          </w:rPr>
          <w:t>Hình 3</w:t>
        </w:r>
        <w:r w:rsidR="0066384A" w:rsidRPr="004E16A8">
          <w:rPr>
            <w:rStyle w:val="Hyperlink"/>
            <w:noProof/>
          </w:rPr>
          <w:noBreakHyphen/>
          <w:t>58 Activity diagram UC012a</w:t>
        </w:r>
        <w:r w:rsidR="0066384A">
          <w:rPr>
            <w:noProof/>
            <w:webHidden/>
          </w:rPr>
          <w:tab/>
        </w:r>
        <w:r w:rsidR="0066384A">
          <w:rPr>
            <w:noProof/>
            <w:webHidden/>
          </w:rPr>
          <w:fldChar w:fldCharType="begin"/>
        </w:r>
        <w:r w:rsidR="0066384A">
          <w:rPr>
            <w:noProof/>
            <w:webHidden/>
          </w:rPr>
          <w:instrText xml:space="preserve"> PAGEREF _Toc8741746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7" w:history="1">
        <w:r w:rsidR="0066384A" w:rsidRPr="004E16A8">
          <w:rPr>
            <w:rStyle w:val="Hyperlink"/>
            <w:noProof/>
          </w:rPr>
          <w:t>Hình 3</w:t>
        </w:r>
        <w:r w:rsidR="0066384A" w:rsidRPr="004E16A8">
          <w:rPr>
            <w:rStyle w:val="Hyperlink"/>
            <w:noProof/>
          </w:rPr>
          <w:noBreakHyphen/>
          <w:t>59 Sequence diagram UC012a</w:t>
        </w:r>
        <w:r w:rsidR="0066384A">
          <w:rPr>
            <w:noProof/>
            <w:webHidden/>
          </w:rPr>
          <w:tab/>
        </w:r>
        <w:r w:rsidR="0066384A">
          <w:rPr>
            <w:noProof/>
            <w:webHidden/>
          </w:rPr>
          <w:fldChar w:fldCharType="begin"/>
        </w:r>
        <w:r w:rsidR="0066384A">
          <w:rPr>
            <w:noProof/>
            <w:webHidden/>
          </w:rPr>
          <w:instrText xml:space="preserve"> PAGEREF _Toc8741747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8" w:history="1">
        <w:r w:rsidR="0066384A" w:rsidRPr="004E16A8">
          <w:rPr>
            <w:rStyle w:val="Hyperlink"/>
            <w:noProof/>
          </w:rPr>
          <w:t>Hình 3</w:t>
        </w:r>
        <w:r w:rsidR="0066384A" w:rsidRPr="004E16A8">
          <w:rPr>
            <w:rStyle w:val="Hyperlink"/>
            <w:noProof/>
          </w:rPr>
          <w:noBreakHyphen/>
          <w:t>60 Activity diagram UC012b</w:t>
        </w:r>
        <w:r w:rsidR="0066384A">
          <w:rPr>
            <w:noProof/>
            <w:webHidden/>
          </w:rPr>
          <w:tab/>
        </w:r>
        <w:r w:rsidR="0066384A">
          <w:rPr>
            <w:noProof/>
            <w:webHidden/>
          </w:rPr>
          <w:fldChar w:fldCharType="begin"/>
        </w:r>
        <w:r w:rsidR="0066384A">
          <w:rPr>
            <w:noProof/>
            <w:webHidden/>
          </w:rPr>
          <w:instrText xml:space="preserve"> PAGEREF _Toc8741748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49" w:history="1">
        <w:r w:rsidR="0066384A" w:rsidRPr="004E16A8">
          <w:rPr>
            <w:rStyle w:val="Hyperlink"/>
            <w:noProof/>
          </w:rPr>
          <w:t>Hình 3</w:t>
        </w:r>
        <w:r w:rsidR="0066384A" w:rsidRPr="004E16A8">
          <w:rPr>
            <w:rStyle w:val="Hyperlink"/>
            <w:noProof/>
          </w:rPr>
          <w:noBreakHyphen/>
          <w:t>61 Sequence diagram UC012b</w:t>
        </w:r>
        <w:r w:rsidR="0066384A">
          <w:rPr>
            <w:noProof/>
            <w:webHidden/>
          </w:rPr>
          <w:tab/>
        </w:r>
        <w:r w:rsidR="0066384A">
          <w:rPr>
            <w:noProof/>
            <w:webHidden/>
          </w:rPr>
          <w:fldChar w:fldCharType="begin"/>
        </w:r>
        <w:r w:rsidR="0066384A">
          <w:rPr>
            <w:noProof/>
            <w:webHidden/>
          </w:rPr>
          <w:instrText xml:space="preserve"> PAGEREF _Toc8741749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r:id="rId13" w:anchor="_Toc8741750" w:history="1">
        <w:r w:rsidR="0066384A" w:rsidRPr="004E16A8">
          <w:rPr>
            <w:rStyle w:val="Hyperlink"/>
            <w:noProof/>
          </w:rPr>
          <w:t>Hình 3</w:t>
        </w:r>
        <w:r w:rsidR="0066384A" w:rsidRPr="004E16A8">
          <w:rPr>
            <w:rStyle w:val="Hyperlink"/>
            <w:noProof/>
          </w:rPr>
          <w:noBreakHyphen/>
          <w:t>62 Activity diagram UC013</w:t>
        </w:r>
        <w:r w:rsidR="0066384A">
          <w:rPr>
            <w:noProof/>
            <w:webHidden/>
          </w:rPr>
          <w:tab/>
        </w:r>
        <w:r w:rsidR="0066384A">
          <w:rPr>
            <w:noProof/>
            <w:webHidden/>
          </w:rPr>
          <w:fldChar w:fldCharType="begin"/>
        </w:r>
        <w:r w:rsidR="0066384A">
          <w:rPr>
            <w:noProof/>
            <w:webHidden/>
          </w:rPr>
          <w:instrText xml:space="preserve"> PAGEREF _Toc8741750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r:id="rId14" w:anchor="_Toc8741751" w:history="1">
        <w:r w:rsidR="0066384A" w:rsidRPr="004E16A8">
          <w:rPr>
            <w:rStyle w:val="Hyperlink"/>
            <w:noProof/>
          </w:rPr>
          <w:t>Hình 3</w:t>
        </w:r>
        <w:r w:rsidR="0066384A" w:rsidRPr="004E16A8">
          <w:rPr>
            <w:rStyle w:val="Hyperlink"/>
            <w:noProof/>
          </w:rPr>
          <w:noBreakHyphen/>
          <w:t>63 Sequence diagram UC013</w:t>
        </w:r>
        <w:r w:rsidR="0066384A">
          <w:rPr>
            <w:noProof/>
            <w:webHidden/>
          </w:rPr>
          <w:tab/>
        </w:r>
        <w:r w:rsidR="0066384A">
          <w:rPr>
            <w:noProof/>
            <w:webHidden/>
          </w:rPr>
          <w:fldChar w:fldCharType="begin"/>
        </w:r>
        <w:r w:rsidR="0066384A">
          <w:rPr>
            <w:noProof/>
            <w:webHidden/>
          </w:rPr>
          <w:instrText xml:space="preserve"> PAGEREF _Toc8741751 \h </w:instrText>
        </w:r>
        <w:r w:rsidR="0066384A">
          <w:rPr>
            <w:noProof/>
            <w:webHidden/>
          </w:rPr>
        </w:r>
        <w:r w:rsidR="0066384A">
          <w:rPr>
            <w:noProof/>
            <w:webHidden/>
          </w:rPr>
          <w:fldChar w:fldCharType="separate"/>
        </w:r>
        <w:r w:rsidR="0066384A">
          <w:rPr>
            <w:noProof/>
            <w:webHidden/>
          </w:rPr>
          <w:t>116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r:id="rId15" w:anchor="_Toc8741752" w:history="1">
        <w:r w:rsidR="0066384A" w:rsidRPr="004E16A8">
          <w:rPr>
            <w:rStyle w:val="Hyperlink"/>
            <w:noProof/>
          </w:rPr>
          <w:t>Hình 3</w:t>
        </w:r>
        <w:r w:rsidR="0066384A" w:rsidRPr="004E16A8">
          <w:rPr>
            <w:rStyle w:val="Hyperlink"/>
            <w:noProof/>
          </w:rPr>
          <w:noBreakHyphen/>
          <w:t>64 Activity diagram UC014</w:t>
        </w:r>
        <w:r w:rsidR="0066384A">
          <w:rPr>
            <w:noProof/>
            <w:webHidden/>
          </w:rPr>
          <w:tab/>
        </w:r>
        <w:r w:rsidR="0066384A">
          <w:rPr>
            <w:noProof/>
            <w:webHidden/>
          </w:rPr>
          <w:fldChar w:fldCharType="begin"/>
        </w:r>
        <w:r w:rsidR="0066384A">
          <w:rPr>
            <w:noProof/>
            <w:webHidden/>
          </w:rPr>
          <w:instrText xml:space="preserve"> PAGEREF _Toc8741752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53" w:history="1">
        <w:r w:rsidR="0066384A" w:rsidRPr="004E16A8">
          <w:rPr>
            <w:rStyle w:val="Hyperlink"/>
            <w:noProof/>
          </w:rPr>
          <w:t>Hình 3</w:t>
        </w:r>
        <w:r w:rsidR="0066384A" w:rsidRPr="004E16A8">
          <w:rPr>
            <w:rStyle w:val="Hyperlink"/>
            <w:noProof/>
          </w:rPr>
          <w:noBreakHyphen/>
          <w:t>65 Sequence diagram UC014</w:t>
        </w:r>
        <w:r w:rsidR="0066384A">
          <w:rPr>
            <w:noProof/>
            <w:webHidden/>
          </w:rPr>
          <w:tab/>
        </w:r>
        <w:r w:rsidR="0066384A">
          <w:rPr>
            <w:noProof/>
            <w:webHidden/>
          </w:rPr>
          <w:fldChar w:fldCharType="begin"/>
        </w:r>
        <w:r w:rsidR="0066384A">
          <w:rPr>
            <w:noProof/>
            <w:webHidden/>
          </w:rPr>
          <w:instrText xml:space="preserve"> PAGEREF _Toc8741753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54" w:history="1">
        <w:r w:rsidR="0066384A" w:rsidRPr="004E16A8">
          <w:rPr>
            <w:rStyle w:val="Hyperlink"/>
            <w:noProof/>
          </w:rPr>
          <w:t>Hình 3</w:t>
        </w:r>
        <w:r w:rsidR="0066384A" w:rsidRPr="004E16A8">
          <w:rPr>
            <w:rStyle w:val="Hyperlink"/>
            <w:noProof/>
          </w:rPr>
          <w:noBreakHyphen/>
          <w:t>66 Activity diagram UC015</w:t>
        </w:r>
        <w:r w:rsidR="0066384A">
          <w:rPr>
            <w:noProof/>
            <w:webHidden/>
          </w:rPr>
          <w:tab/>
        </w:r>
        <w:r w:rsidR="0066384A">
          <w:rPr>
            <w:noProof/>
            <w:webHidden/>
          </w:rPr>
          <w:fldChar w:fldCharType="begin"/>
        </w:r>
        <w:r w:rsidR="0066384A">
          <w:rPr>
            <w:noProof/>
            <w:webHidden/>
          </w:rPr>
          <w:instrText xml:space="preserve"> PAGEREF _Toc8741754 \h </w:instrText>
        </w:r>
        <w:r w:rsidR="0066384A">
          <w:rPr>
            <w:noProof/>
            <w:webHidden/>
          </w:rPr>
        </w:r>
        <w:r w:rsidR="0066384A">
          <w:rPr>
            <w:noProof/>
            <w:webHidden/>
          </w:rPr>
          <w:fldChar w:fldCharType="separate"/>
        </w:r>
        <w:r w:rsidR="0066384A">
          <w:rPr>
            <w:noProof/>
            <w:webHidden/>
          </w:rPr>
          <w:t>120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r:id="rId16" w:anchor="_Toc8741755" w:history="1">
        <w:r w:rsidR="0066384A" w:rsidRPr="004E16A8">
          <w:rPr>
            <w:rStyle w:val="Hyperlink"/>
            <w:noProof/>
          </w:rPr>
          <w:t>Hình 3</w:t>
        </w:r>
        <w:r w:rsidR="0066384A" w:rsidRPr="004E16A8">
          <w:rPr>
            <w:rStyle w:val="Hyperlink"/>
            <w:noProof/>
          </w:rPr>
          <w:noBreakHyphen/>
          <w:t>67 Sequence diagram UC015</w:t>
        </w:r>
        <w:r w:rsidR="0066384A">
          <w:rPr>
            <w:noProof/>
            <w:webHidden/>
          </w:rPr>
          <w:tab/>
        </w:r>
        <w:r w:rsidR="0066384A">
          <w:rPr>
            <w:noProof/>
            <w:webHidden/>
          </w:rPr>
          <w:fldChar w:fldCharType="begin"/>
        </w:r>
        <w:r w:rsidR="0066384A">
          <w:rPr>
            <w:noProof/>
            <w:webHidden/>
          </w:rPr>
          <w:instrText xml:space="preserve"> PAGEREF _Toc8741755 \h </w:instrText>
        </w:r>
        <w:r w:rsidR="0066384A">
          <w:rPr>
            <w:noProof/>
            <w:webHidden/>
          </w:rPr>
        </w:r>
        <w:r w:rsidR="0066384A">
          <w:rPr>
            <w:noProof/>
            <w:webHidden/>
          </w:rPr>
          <w:fldChar w:fldCharType="separate"/>
        </w:r>
        <w:r w:rsidR="0066384A">
          <w:rPr>
            <w:noProof/>
            <w:webHidden/>
          </w:rPr>
          <w:t>121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56" w:history="1">
        <w:r w:rsidR="0066384A" w:rsidRPr="004E16A8">
          <w:rPr>
            <w:rStyle w:val="Hyperlink"/>
            <w:noProof/>
          </w:rPr>
          <w:t>Hình 3</w:t>
        </w:r>
        <w:r w:rsidR="0066384A" w:rsidRPr="004E16A8">
          <w:rPr>
            <w:rStyle w:val="Hyperlink"/>
            <w:noProof/>
          </w:rPr>
          <w:noBreakHyphen/>
          <w:t>68 Activity diagram UC016</w:t>
        </w:r>
        <w:r w:rsidR="0066384A">
          <w:rPr>
            <w:noProof/>
            <w:webHidden/>
          </w:rPr>
          <w:tab/>
        </w:r>
        <w:r w:rsidR="0066384A">
          <w:rPr>
            <w:noProof/>
            <w:webHidden/>
          </w:rPr>
          <w:fldChar w:fldCharType="begin"/>
        </w:r>
        <w:r w:rsidR="0066384A">
          <w:rPr>
            <w:noProof/>
            <w:webHidden/>
          </w:rPr>
          <w:instrText xml:space="preserve"> PAGEREF _Toc8741756 \h </w:instrText>
        </w:r>
        <w:r w:rsidR="0066384A">
          <w:rPr>
            <w:noProof/>
            <w:webHidden/>
          </w:rPr>
        </w:r>
        <w:r w:rsidR="0066384A">
          <w:rPr>
            <w:noProof/>
            <w:webHidden/>
          </w:rPr>
          <w:fldChar w:fldCharType="separate"/>
        </w:r>
        <w:r w:rsidR="0066384A">
          <w:rPr>
            <w:noProof/>
            <w:webHidden/>
          </w:rPr>
          <w:t>124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57" w:history="1">
        <w:r w:rsidR="0066384A" w:rsidRPr="004E16A8">
          <w:rPr>
            <w:rStyle w:val="Hyperlink"/>
            <w:noProof/>
          </w:rPr>
          <w:t>Hình 3</w:t>
        </w:r>
        <w:r w:rsidR="0066384A" w:rsidRPr="004E16A8">
          <w:rPr>
            <w:rStyle w:val="Hyperlink"/>
            <w:noProof/>
          </w:rPr>
          <w:noBreakHyphen/>
          <w:t>69 Sequence UC016</w:t>
        </w:r>
        <w:r w:rsidR="0066384A">
          <w:rPr>
            <w:noProof/>
            <w:webHidden/>
          </w:rPr>
          <w:tab/>
        </w:r>
        <w:r w:rsidR="0066384A">
          <w:rPr>
            <w:noProof/>
            <w:webHidden/>
          </w:rPr>
          <w:fldChar w:fldCharType="begin"/>
        </w:r>
        <w:r w:rsidR="0066384A">
          <w:rPr>
            <w:noProof/>
            <w:webHidden/>
          </w:rPr>
          <w:instrText xml:space="preserve"> PAGEREF _Toc8741757 \h </w:instrText>
        </w:r>
        <w:r w:rsidR="0066384A">
          <w:rPr>
            <w:noProof/>
            <w:webHidden/>
          </w:rPr>
        </w:r>
        <w:r w:rsidR="0066384A">
          <w:rPr>
            <w:noProof/>
            <w:webHidden/>
          </w:rPr>
          <w:fldChar w:fldCharType="separate"/>
        </w:r>
        <w:r w:rsidR="0066384A">
          <w:rPr>
            <w:noProof/>
            <w:webHidden/>
          </w:rPr>
          <w:t>125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58" w:history="1">
        <w:r w:rsidR="0066384A" w:rsidRPr="004E16A8">
          <w:rPr>
            <w:rStyle w:val="Hyperlink"/>
            <w:noProof/>
          </w:rPr>
          <w:t>Hình 3</w:t>
        </w:r>
        <w:r w:rsidR="0066384A" w:rsidRPr="004E16A8">
          <w:rPr>
            <w:rStyle w:val="Hyperlink"/>
            <w:noProof/>
          </w:rPr>
          <w:noBreakHyphen/>
          <w:t>70 Activity diagram UC017</w:t>
        </w:r>
        <w:r w:rsidR="0066384A">
          <w:rPr>
            <w:noProof/>
            <w:webHidden/>
          </w:rPr>
          <w:tab/>
        </w:r>
        <w:r w:rsidR="0066384A">
          <w:rPr>
            <w:noProof/>
            <w:webHidden/>
          </w:rPr>
          <w:fldChar w:fldCharType="begin"/>
        </w:r>
        <w:r w:rsidR="0066384A">
          <w:rPr>
            <w:noProof/>
            <w:webHidden/>
          </w:rPr>
          <w:instrText xml:space="preserve"> PAGEREF _Toc8741758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59" w:history="1">
        <w:r w:rsidR="0066384A" w:rsidRPr="004E16A8">
          <w:rPr>
            <w:rStyle w:val="Hyperlink"/>
            <w:noProof/>
          </w:rPr>
          <w:t>Hình 3</w:t>
        </w:r>
        <w:r w:rsidR="0066384A" w:rsidRPr="004E16A8">
          <w:rPr>
            <w:rStyle w:val="Hyperlink"/>
            <w:noProof/>
          </w:rPr>
          <w:noBreakHyphen/>
          <w:t>71 Sequence diagram UC017</w:t>
        </w:r>
        <w:r w:rsidR="0066384A">
          <w:rPr>
            <w:noProof/>
            <w:webHidden/>
          </w:rPr>
          <w:tab/>
        </w:r>
        <w:r w:rsidR="0066384A">
          <w:rPr>
            <w:noProof/>
            <w:webHidden/>
          </w:rPr>
          <w:fldChar w:fldCharType="begin"/>
        </w:r>
        <w:r w:rsidR="0066384A">
          <w:rPr>
            <w:noProof/>
            <w:webHidden/>
          </w:rPr>
          <w:instrText xml:space="preserve"> PAGEREF _Toc8741759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0" w:history="1">
        <w:r w:rsidR="0066384A" w:rsidRPr="004E16A8">
          <w:rPr>
            <w:rStyle w:val="Hyperlink"/>
            <w:noProof/>
          </w:rPr>
          <w:t>Hình 3</w:t>
        </w:r>
        <w:r w:rsidR="0066384A" w:rsidRPr="004E16A8">
          <w:rPr>
            <w:rStyle w:val="Hyperlink"/>
            <w:noProof/>
          </w:rPr>
          <w:noBreakHyphen/>
          <w:t>72 Activity diagram UC017a</w:t>
        </w:r>
        <w:r w:rsidR="0066384A">
          <w:rPr>
            <w:noProof/>
            <w:webHidden/>
          </w:rPr>
          <w:tab/>
        </w:r>
        <w:r w:rsidR="0066384A">
          <w:rPr>
            <w:noProof/>
            <w:webHidden/>
          </w:rPr>
          <w:fldChar w:fldCharType="begin"/>
        </w:r>
        <w:r w:rsidR="0066384A">
          <w:rPr>
            <w:noProof/>
            <w:webHidden/>
          </w:rPr>
          <w:instrText xml:space="preserve"> PAGEREF _Toc8741760 \h </w:instrText>
        </w:r>
        <w:r w:rsidR="0066384A">
          <w:rPr>
            <w:noProof/>
            <w:webHidden/>
          </w:rPr>
        </w:r>
        <w:r w:rsidR="0066384A">
          <w:rPr>
            <w:noProof/>
            <w:webHidden/>
          </w:rPr>
          <w:fldChar w:fldCharType="separate"/>
        </w:r>
        <w:r w:rsidR="0066384A">
          <w:rPr>
            <w:noProof/>
            <w:webHidden/>
          </w:rPr>
          <w:t>129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1" w:history="1">
        <w:r w:rsidR="0066384A" w:rsidRPr="004E16A8">
          <w:rPr>
            <w:rStyle w:val="Hyperlink"/>
            <w:noProof/>
          </w:rPr>
          <w:t>Hình 3</w:t>
        </w:r>
        <w:r w:rsidR="0066384A" w:rsidRPr="004E16A8">
          <w:rPr>
            <w:rStyle w:val="Hyperlink"/>
            <w:noProof/>
          </w:rPr>
          <w:noBreakHyphen/>
          <w:t>73 Sequence diagram UC017a</w:t>
        </w:r>
        <w:r w:rsidR="0066384A">
          <w:rPr>
            <w:noProof/>
            <w:webHidden/>
          </w:rPr>
          <w:tab/>
        </w:r>
        <w:r w:rsidR="0066384A">
          <w:rPr>
            <w:noProof/>
            <w:webHidden/>
          </w:rPr>
          <w:fldChar w:fldCharType="begin"/>
        </w:r>
        <w:r w:rsidR="0066384A">
          <w:rPr>
            <w:noProof/>
            <w:webHidden/>
          </w:rPr>
          <w:instrText xml:space="preserve"> PAGEREF _Toc8741761 \h </w:instrText>
        </w:r>
        <w:r w:rsidR="0066384A">
          <w:rPr>
            <w:noProof/>
            <w:webHidden/>
          </w:rPr>
        </w:r>
        <w:r w:rsidR="0066384A">
          <w:rPr>
            <w:noProof/>
            <w:webHidden/>
          </w:rPr>
          <w:fldChar w:fldCharType="separate"/>
        </w:r>
        <w:r w:rsidR="0066384A">
          <w:rPr>
            <w:noProof/>
            <w:webHidden/>
          </w:rPr>
          <w:t>130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2" w:history="1">
        <w:r w:rsidR="0066384A" w:rsidRPr="004E16A8">
          <w:rPr>
            <w:rStyle w:val="Hyperlink"/>
            <w:noProof/>
          </w:rPr>
          <w:t>Hình 3</w:t>
        </w:r>
        <w:r w:rsidR="0066384A" w:rsidRPr="004E16A8">
          <w:rPr>
            <w:rStyle w:val="Hyperlink"/>
            <w:noProof/>
          </w:rPr>
          <w:noBreakHyphen/>
          <w:t>74 Activity diagram UC018</w:t>
        </w:r>
        <w:r w:rsidR="0066384A">
          <w:rPr>
            <w:noProof/>
            <w:webHidden/>
          </w:rPr>
          <w:tab/>
        </w:r>
        <w:r w:rsidR="0066384A">
          <w:rPr>
            <w:noProof/>
            <w:webHidden/>
          </w:rPr>
          <w:fldChar w:fldCharType="begin"/>
        </w:r>
        <w:r w:rsidR="0066384A">
          <w:rPr>
            <w:noProof/>
            <w:webHidden/>
          </w:rPr>
          <w:instrText xml:space="preserve"> PAGEREF _Toc8741762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3" w:history="1">
        <w:r w:rsidR="0066384A" w:rsidRPr="004E16A8">
          <w:rPr>
            <w:rStyle w:val="Hyperlink"/>
            <w:noProof/>
          </w:rPr>
          <w:t>Hình 3</w:t>
        </w:r>
        <w:r w:rsidR="0066384A" w:rsidRPr="004E16A8">
          <w:rPr>
            <w:rStyle w:val="Hyperlink"/>
            <w:noProof/>
          </w:rPr>
          <w:noBreakHyphen/>
          <w:t>75 Sequence diagram UC018</w:t>
        </w:r>
        <w:r w:rsidR="0066384A">
          <w:rPr>
            <w:noProof/>
            <w:webHidden/>
          </w:rPr>
          <w:tab/>
        </w:r>
        <w:r w:rsidR="0066384A">
          <w:rPr>
            <w:noProof/>
            <w:webHidden/>
          </w:rPr>
          <w:fldChar w:fldCharType="begin"/>
        </w:r>
        <w:r w:rsidR="0066384A">
          <w:rPr>
            <w:noProof/>
            <w:webHidden/>
          </w:rPr>
          <w:instrText xml:space="preserve"> PAGEREF _Toc8741763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4" w:history="1">
        <w:r w:rsidR="0066384A" w:rsidRPr="004E16A8">
          <w:rPr>
            <w:rStyle w:val="Hyperlink"/>
            <w:noProof/>
          </w:rPr>
          <w:t>Hình 3</w:t>
        </w:r>
        <w:r w:rsidR="0066384A" w:rsidRPr="004E16A8">
          <w:rPr>
            <w:rStyle w:val="Hyperlink"/>
            <w:noProof/>
          </w:rPr>
          <w:noBreakHyphen/>
          <w:t>76 Activity diagram UC019</w:t>
        </w:r>
        <w:r w:rsidR="0066384A">
          <w:rPr>
            <w:noProof/>
            <w:webHidden/>
          </w:rPr>
          <w:tab/>
        </w:r>
        <w:r w:rsidR="0066384A">
          <w:rPr>
            <w:noProof/>
            <w:webHidden/>
          </w:rPr>
          <w:fldChar w:fldCharType="begin"/>
        </w:r>
        <w:r w:rsidR="0066384A">
          <w:rPr>
            <w:noProof/>
            <w:webHidden/>
          </w:rPr>
          <w:instrText xml:space="preserve"> PAGEREF _Toc8741764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5" w:history="1">
        <w:r w:rsidR="0066384A" w:rsidRPr="004E16A8">
          <w:rPr>
            <w:rStyle w:val="Hyperlink"/>
            <w:noProof/>
          </w:rPr>
          <w:t>Hình 3</w:t>
        </w:r>
        <w:r w:rsidR="0066384A" w:rsidRPr="004E16A8">
          <w:rPr>
            <w:rStyle w:val="Hyperlink"/>
            <w:noProof/>
          </w:rPr>
          <w:noBreakHyphen/>
          <w:t>77 Sequence diagram UC019</w:t>
        </w:r>
        <w:r w:rsidR="0066384A">
          <w:rPr>
            <w:noProof/>
            <w:webHidden/>
          </w:rPr>
          <w:tab/>
        </w:r>
        <w:r w:rsidR="0066384A">
          <w:rPr>
            <w:noProof/>
            <w:webHidden/>
          </w:rPr>
          <w:fldChar w:fldCharType="begin"/>
        </w:r>
        <w:r w:rsidR="0066384A">
          <w:rPr>
            <w:noProof/>
            <w:webHidden/>
          </w:rPr>
          <w:instrText xml:space="preserve"> PAGEREF _Toc8741765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6" w:history="1">
        <w:r w:rsidR="0066384A" w:rsidRPr="004E16A8">
          <w:rPr>
            <w:rStyle w:val="Hyperlink"/>
            <w:noProof/>
          </w:rPr>
          <w:t>Hình 3</w:t>
        </w:r>
        <w:r w:rsidR="0066384A" w:rsidRPr="004E16A8">
          <w:rPr>
            <w:rStyle w:val="Hyperlink"/>
            <w:noProof/>
          </w:rPr>
          <w:noBreakHyphen/>
          <w:t>78 Activity diagram UC020</w:t>
        </w:r>
        <w:r w:rsidR="0066384A">
          <w:rPr>
            <w:noProof/>
            <w:webHidden/>
          </w:rPr>
          <w:tab/>
        </w:r>
        <w:r w:rsidR="0066384A">
          <w:rPr>
            <w:noProof/>
            <w:webHidden/>
          </w:rPr>
          <w:fldChar w:fldCharType="begin"/>
        </w:r>
        <w:r w:rsidR="0066384A">
          <w:rPr>
            <w:noProof/>
            <w:webHidden/>
          </w:rPr>
          <w:instrText xml:space="preserve"> PAGEREF _Toc8741766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7" w:history="1">
        <w:r w:rsidR="0066384A" w:rsidRPr="004E16A8">
          <w:rPr>
            <w:rStyle w:val="Hyperlink"/>
            <w:noProof/>
          </w:rPr>
          <w:t>Hình 3</w:t>
        </w:r>
        <w:r w:rsidR="0066384A" w:rsidRPr="004E16A8">
          <w:rPr>
            <w:rStyle w:val="Hyperlink"/>
            <w:noProof/>
          </w:rPr>
          <w:noBreakHyphen/>
          <w:t>79 Sequence diagram UC020</w:t>
        </w:r>
        <w:r w:rsidR="0066384A">
          <w:rPr>
            <w:noProof/>
            <w:webHidden/>
          </w:rPr>
          <w:tab/>
        </w:r>
        <w:r w:rsidR="0066384A">
          <w:rPr>
            <w:noProof/>
            <w:webHidden/>
          </w:rPr>
          <w:fldChar w:fldCharType="begin"/>
        </w:r>
        <w:r w:rsidR="0066384A">
          <w:rPr>
            <w:noProof/>
            <w:webHidden/>
          </w:rPr>
          <w:instrText xml:space="preserve"> PAGEREF _Toc8741767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8" w:history="1">
        <w:r w:rsidR="0066384A" w:rsidRPr="004E16A8">
          <w:rPr>
            <w:rStyle w:val="Hyperlink"/>
            <w:noProof/>
          </w:rPr>
          <w:t>Hình 3</w:t>
        </w:r>
        <w:r w:rsidR="0066384A" w:rsidRPr="004E16A8">
          <w:rPr>
            <w:rStyle w:val="Hyperlink"/>
            <w:noProof/>
          </w:rPr>
          <w:noBreakHyphen/>
          <w:t>80 Activity diagram UC021</w:t>
        </w:r>
        <w:r w:rsidR="0066384A">
          <w:rPr>
            <w:noProof/>
            <w:webHidden/>
          </w:rPr>
          <w:tab/>
        </w:r>
        <w:r w:rsidR="0066384A">
          <w:rPr>
            <w:noProof/>
            <w:webHidden/>
          </w:rPr>
          <w:fldChar w:fldCharType="begin"/>
        </w:r>
        <w:r w:rsidR="0066384A">
          <w:rPr>
            <w:noProof/>
            <w:webHidden/>
          </w:rPr>
          <w:instrText xml:space="preserve"> PAGEREF _Toc8741768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69" w:history="1">
        <w:r w:rsidR="0066384A" w:rsidRPr="004E16A8">
          <w:rPr>
            <w:rStyle w:val="Hyperlink"/>
            <w:noProof/>
          </w:rPr>
          <w:t>Hình 3</w:t>
        </w:r>
        <w:r w:rsidR="0066384A" w:rsidRPr="004E16A8">
          <w:rPr>
            <w:rStyle w:val="Hyperlink"/>
            <w:noProof/>
          </w:rPr>
          <w:noBreakHyphen/>
          <w:t>81Sequence diagram UC021</w:t>
        </w:r>
        <w:r w:rsidR="0066384A">
          <w:rPr>
            <w:noProof/>
            <w:webHidden/>
          </w:rPr>
          <w:tab/>
        </w:r>
        <w:r w:rsidR="0066384A">
          <w:rPr>
            <w:noProof/>
            <w:webHidden/>
          </w:rPr>
          <w:fldChar w:fldCharType="begin"/>
        </w:r>
        <w:r w:rsidR="0066384A">
          <w:rPr>
            <w:noProof/>
            <w:webHidden/>
          </w:rPr>
          <w:instrText xml:space="preserve"> PAGEREF _Toc8741769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0" w:history="1">
        <w:r w:rsidR="0066384A" w:rsidRPr="004E16A8">
          <w:rPr>
            <w:rStyle w:val="Hyperlink"/>
            <w:noProof/>
          </w:rPr>
          <w:t>Hình 3</w:t>
        </w:r>
        <w:r w:rsidR="0066384A" w:rsidRPr="004E16A8">
          <w:rPr>
            <w:rStyle w:val="Hyperlink"/>
            <w:noProof/>
          </w:rPr>
          <w:noBreakHyphen/>
          <w:t>82 Activity diagram UC021a,b,c</w:t>
        </w:r>
        <w:r w:rsidR="0066384A">
          <w:rPr>
            <w:noProof/>
            <w:webHidden/>
          </w:rPr>
          <w:tab/>
        </w:r>
        <w:r w:rsidR="0066384A">
          <w:rPr>
            <w:noProof/>
            <w:webHidden/>
          </w:rPr>
          <w:fldChar w:fldCharType="begin"/>
        </w:r>
        <w:r w:rsidR="0066384A">
          <w:rPr>
            <w:noProof/>
            <w:webHidden/>
          </w:rPr>
          <w:instrText xml:space="preserve"> PAGEREF _Toc8741770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1" w:history="1">
        <w:r w:rsidR="0066384A" w:rsidRPr="004E16A8">
          <w:rPr>
            <w:rStyle w:val="Hyperlink"/>
            <w:noProof/>
          </w:rPr>
          <w:t>Hình 3</w:t>
        </w:r>
        <w:r w:rsidR="0066384A" w:rsidRPr="004E16A8">
          <w:rPr>
            <w:rStyle w:val="Hyperlink"/>
            <w:noProof/>
          </w:rPr>
          <w:noBreakHyphen/>
          <w:t>83 Sequence diagram UC021a,b,c</w:t>
        </w:r>
        <w:r w:rsidR="0066384A">
          <w:rPr>
            <w:noProof/>
            <w:webHidden/>
          </w:rPr>
          <w:tab/>
        </w:r>
        <w:r w:rsidR="0066384A">
          <w:rPr>
            <w:noProof/>
            <w:webHidden/>
          </w:rPr>
          <w:fldChar w:fldCharType="begin"/>
        </w:r>
        <w:r w:rsidR="0066384A">
          <w:rPr>
            <w:noProof/>
            <w:webHidden/>
          </w:rPr>
          <w:instrText xml:space="preserve"> PAGEREF _Toc8741771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2" w:history="1">
        <w:r w:rsidR="0066384A" w:rsidRPr="004E16A8">
          <w:rPr>
            <w:rStyle w:val="Hyperlink"/>
            <w:noProof/>
          </w:rPr>
          <w:t>Hình 3</w:t>
        </w:r>
        <w:r w:rsidR="0066384A" w:rsidRPr="004E16A8">
          <w:rPr>
            <w:rStyle w:val="Hyperlink"/>
            <w:noProof/>
          </w:rPr>
          <w:noBreakHyphen/>
          <w:t>84 Class digram</w:t>
        </w:r>
        <w:r w:rsidR="0066384A">
          <w:rPr>
            <w:noProof/>
            <w:webHidden/>
          </w:rPr>
          <w:tab/>
        </w:r>
        <w:r w:rsidR="0066384A">
          <w:rPr>
            <w:noProof/>
            <w:webHidden/>
          </w:rPr>
          <w:fldChar w:fldCharType="begin"/>
        </w:r>
        <w:r w:rsidR="0066384A">
          <w:rPr>
            <w:noProof/>
            <w:webHidden/>
          </w:rPr>
          <w:instrText xml:space="preserve"> PAGEREF _Toc8741772 \h </w:instrText>
        </w:r>
        <w:r w:rsidR="0066384A">
          <w:rPr>
            <w:noProof/>
            <w:webHidden/>
          </w:rPr>
        </w:r>
        <w:r w:rsidR="0066384A">
          <w:rPr>
            <w:noProof/>
            <w:webHidden/>
          </w:rPr>
          <w:fldChar w:fldCharType="separate"/>
        </w:r>
        <w:r w:rsidR="0066384A">
          <w:rPr>
            <w:noProof/>
            <w:webHidden/>
          </w:rPr>
          <w:t>139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3" w:history="1">
        <w:r w:rsidR="0066384A" w:rsidRPr="004E16A8">
          <w:rPr>
            <w:rStyle w:val="Hyperlink"/>
            <w:noProof/>
          </w:rPr>
          <w:t>Hình 3</w:t>
        </w:r>
        <w:r w:rsidR="0066384A" w:rsidRPr="004E16A8">
          <w:rPr>
            <w:rStyle w:val="Hyperlink"/>
            <w:noProof/>
          </w:rPr>
          <w:noBreakHyphen/>
          <w:t>85 ERD diagram</w:t>
        </w:r>
        <w:r w:rsidR="0066384A">
          <w:rPr>
            <w:noProof/>
            <w:webHidden/>
          </w:rPr>
          <w:tab/>
        </w:r>
        <w:r w:rsidR="0066384A">
          <w:rPr>
            <w:noProof/>
            <w:webHidden/>
          </w:rPr>
          <w:fldChar w:fldCharType="begin"/>
        </w:r>
        <w:r w:rsidR="0066384A">
          <w:rPr>
            <w:noProof/>
            <w:webHidden/>
          </w:rPr>
          <w:instrText xml:space="preserve"> PAGEREF _Toc8741773 \h </w:instrText>
        </w:r>
        <w:r w:rsidR="0066384A">
          <w:rPr>
            <w:noProof/>
            <w:webHidden/>
          </w:rPr>
        </w:r>
        <w:r w:rsidR="0066384A">
          <w:rPr>
            <w:noProof/>
            <w:webHidden/>
          </w:rPr>
          <w:fldChar w:fldCharType="separate"/>
        </w:r>
        <w:r w:rsidR="0066384A">
          <w:rPr>
            <w:noProof/>
            <w:webHidden/>
          </w:rPr>
          <w:t>140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4" w:history="1">
        <w:r w:rsidR="0066384A" w:rsidRPr="004E16A8">
          <w:rPr>
            <w:rStyle w:val="Hyperlink"/>
            <w:noProof/>
          </w:rPr>
          <w:t>Hình 3</w:t>
        </w:r>
        <w:r w:rsidR="0066384A" w:rsidRPr="004E16A8">
          <w:rPr>
            <w:rStyle w:val="Hyperlink"/>
            <w:noProof/>
          </w:rPr>
          <w:noBreakHyphen/>
          <w:t>86 Màn hình xem ngoại ngữ</w:t>
        </w:r>
        <w:r w:rsidR="0066384A">
          <w:rPr>
            <w:noProof/>
            <w:webHidden/>
          </w:rPr>
          <w:tab/>
        </w:r>
        <w:r w:rsidR="0066384A">
          <w:rPr>
            <w:noProof/>
            <w:webHidden/>
          </w:rPr>
          <w:fldChar w:fldCharType="begin"/>
        </w:r>
        <w:r w:rsidR="0066384A">
          <w:rPr>
            <w:noProof/>
            <w:webHidden/>
          </w:rPr>
          <w:instrText xml:space="preserve"> PAGEREF _Toc8741774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5" w:history="1">
        <w:r w:rsidR="0066384A" w:rsidRPr="004E16A8">
          <w:rPr>
            <w:rStyle w:val="Hyperlink"/>
            <w:noProof/>
          </w:rPr>
          <w:t>Hình 3</w:t>
        </w:r>
        <w:r w:rsidR="0066384A" w:rsidRPr="004E16A8">
          <w:rPr>
            <w:rStyle w:val="Hyperlink"/>
            <w:noProof/>
          </w:rPr>
          <w:noBreakHyphen/>
          <w:t>87 Màn hình thêm ngoại ngữ</w:t>
        </w:r>
        <w:r w:rsidR="0066384A">
          <w:rPr>
            <w:noProof/>
            <w:webHidden/>
          </w:rPr>
          <w:tab/>
        </w:r>
        <w:r w:rsidR="0066384A">
          <w:rPr>
            <w:noProof/>
            <w:webHidden/>
          </w:rPr>
          <w:fldChar w:fldCharType="begin"/>
        </w:r>
        <w:r w:rsidR="0066384A">
          <w:rPr>
            <w:noProof/>
            <w:webHidden/>
          </w:rPr>
          <w:instrText xml:space="preserve"> PAGEREF _Toc8741775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6" w:history="1">
        <w:r w:rsidR="0066384A" w:rsidRPr="004E16A8">
          <w:rPr>
            <w:rStyle w:val="Hyperlink"/>
            <w:noProof/>
          </w:rPr>
          <w:t>Hình 3</w:t>
        </w:r>
        <w:r w:rsidR="0066384A" w:rsidRPr="004E16A8">
          <w:rPr>
            <w:rStyle w:val="Hyperlink"/>
            <w:noProof/>
          </w:rPr>
          <w:noBreakHyphen/>
          <w:t>88 Màn hình cập nhật ngoại ngữ</w:t>
        </w:r>
        <w:r w:rsidR="0066384A">
          <w:rPr>
            <w:noProof/>
            <w:webHidden/>
          </w:rPr>
          <w:tab/>
        </w:r>
        <w:r w:rsidR="0066384A">
          <w:rPr>
            <w:noProof/>
            <w:webHidden/>
          </w:rPr>
          <w:fldChar w:fldCharType="begin"/>
        </w:r>
        <w:r w:rsidR="0066384A">
          <w:rPr>
            <w:noProof/>
            <w:webHidden/>
          </w:rPr>
          <w:instrText xml:space="preserve"> PAGEREF _Toc8741776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7" w:history="1">
        <w:r w:rsidR="0066384A" w:rsidRPr="004E16A8">
          <w:rPr>
            <w:rStyle w:val="Hyperlink"/>
            <w:noProof/>
          </w:rPr>
          <w:t>Hình 3</w:t>
        </w:r>
        <w:r w:rsidR="0066384A" w:rsidRPr="004E16A8">
          <w:rPr>
            <w:rStyle w:val="Hyperlink"/>
            <w:noProof/>
          </w:rPr>
          <w:noBreakHyphen/>
          <w:t>89 Màn hình xem chứng chỉ</w:t>
        </w:r>
        <w:r w:rsidR="0066384A">
          <w:rPr>
            <w:noProof/>
            <w:webHidden/>
          </w:rPr>
          <w:tab/>
        </w:r>
        <w:r w:rsidR="0066384A">
          <w:rPr>
            <w:noProof/>
            <w:webHidden/>
          </w:rPr>
          <w:fldChar w:fldCharType="begin"/>
        </w:r>
        <w:r w:rsidR="0066384A">
          <w:rPr>
            <w:noProof/>
            <w:webHidden/>
          </w:rPr>
          <w:instrText xml:space="preserve"> PAGEREF _Toc8741777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8" w:history="1">
        <w:r w:rsidR="0066384A" w:rsidRPr="004E16A8">
          <w:rPr>
            <w:rStyle w:val="Hyperlink"/>
            <w:noProof/>
          </w:rPr>
          <w:t>Hình 3</w:t>
        </w:r>
        <w:r w:rsidR="0066384A" w:rsidRPr="004E16A8">
          <w:rPr>
            <w:rStyle w:val="Hyperlink"/>
            <w:noProof/>
          </w:rPr>
          <w:noBreakHyphen/>
          <w:t>90 Màn hình thêm chứng chỉ</w:t>
        </w:r>
        <w:r w:rsidR="0066384A">
          <w:rPr>
            <w:noProof/>
            <w:webHidden/>
          </w:rPr>
          <w:tab/>
        </w:r>
        <w:r w:rsidR="0066384A">
          <w:rPr>
            <w:noProof/>
            <w:webHidden/>
          </w:rPr>
          <w:fldChar w:fldCharType="begin"/>
        </w:r>
        <w:r w:rsidR="0066384A">
          <w:rPr>
            <w:noProof/>
            <w:webHidden/>
          </w:rPr>
          <w:instrText xml:space="preserve"> PAGEREF _Toc8741778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79" w:history="1">
        <w:r w:rsidR="0066384A" w:rsidRPr="004E16A8">
          <w:rPr>
            <w:rStyle w:val="Hyperlink"/>
            <w:noProof/>
          </w:rPr>
          <w:t>Hình 3</w:t>
        </w:r>
        <w:r w:rsidR="0066384A" w:rsidRPr="004E16A8">
          <w:rPr>
            <w:rStyle w:val="Hyperlink"/>
            <w:noProof/>
          </w:rPr>
          <w:noBreakHyphen/>
          <w:t>91 Màn hình cập nhật chứng chỉ</w:t>
        </w:r>
        <w:r w:rsidR="0066384A">
          <w:rPr>
            <w:noProof/>
            <w:webHidden/>
          </w:rPr>
          <w:tab/>
        </w:r>
        <w:r w:rsidR="0066384A">
          <w:rPr>
            <w:noProof/>
            <w:webHidden/>
          </w:rPr>
          <w:fldChar w:fldCharType="begin"/>
        </w:r>
        <w:r w:rsidR="0066384A">
          <w:rPr>
            <w:noProof/>
            <w:webHidden/>
          </w:rPr>
          <w:instrText xml:space="preserve"> PAGEREF _Toc8741779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0" w:history="1">
        <w:r w:rsidR="0066384A" w:rsidRPr="004E16A8">
          <w:rPr>
            <w:rStyle w:val="Hyperlink"/>
            <w:noProof/>
          </w:rPr>
          <w:t>Hình 3</w:t>
        </w:r>
        <w:r w:rsidR="0066384A" w:rsidRPr="004E16A8">
          <w:rPr>
            <w:rStyle w:val="Hyperlink"/>
            <w:noProof/>
          </w:rPr>
          <w:noBreakHyphen/>
          <w:t>92 Màn hình xem kinh nghiệm làm việc</w:t>
        </w:r>
        <w:r w:rsidR="0066384A">
          <w:rPr>
            <w:noProof/>
            <w:webHidden/>
          </w:rPr>
          <w:tab/>
        </w:r>
        <w:r w:rsidR="0066384A">
          <w:rPr>
            <w:noProof/>
            <w:webHidden/>
          </w:rPr>
          <w:fldChar w:fldCharType="begin"/>
        </w:r>
        <w:r w:rsidR="0066384A">
          <w:rPr>
            <w:noProof/>
            <w:webHidden/>
          </w:rPr>
          <w:instrText xml:space="preserve"> PAGEREF _Toc8741780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1" w:history="1">
        <w:r w:rsidR="0066384A" w:rsidRPr="004E16A8">
          <w:rPr>
            <w:rStyle w:val="Hyperlink"/>
            <w:noProof/>
          </w:rPr>
          <w:t>Hình 3</w:t>
        </w:r>
        <w:r w:rsidR="0066384A" w:rsidRPr="004E16A8">
          <w:rPr>
            <w:rStyle w:val="Hyperlink"/>
            <w:noProof/>
          </w:rPr>
          <w:noBreakHyphen/>
          <w:t>93 Màn hình xem kỹ năng kỹ thuật</w:t>
        </w:r>
        <w:r w:rsidR="0066384A">
          <w:rPr>
            <w:noProof/>
            <w:webHidden/>
          </w:rPr>
          <w:tab/>
        </w:r>
        <w:r w:rsidR="0066384A">
          <w:rPr>
            <w:noProof/>
            <w:webHidden/>
          </w:rPr>
          <w:fldChar w:fldCharType="begin"/>
        </w:r>
        <w:r w:rsidR="0066384A">
          <w:rPr>
            <w:noProof/>
            <w:webHidden/>
          </w:rPr>
          <w:instrText xml:space="preserve"> PAGEREF _Toc8741781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2" w:history="1">
        <w:r w:rsidR="0066384A" w:rsidRPr="004E16A8">
          <w:rPr>
            <w:rStyle w:val="Hyperlink"/>
            <w:noProof/>
          </w:rPr>
          <w:t>Hình 3</w:t>
        </w:r>
        <w:r w:rsidR="0066384A" w:rsidRPr="004E16A8">
          <w:rPr>
            <w:rStyle w:val="Hyperlink"/>
            <w:noProof/>
          </w:rPr>
          <w:noBreakHyphen/>
          <w:t>94 Màn hình tìm kiếm nâng cao của nhân viên nhân sự</w:t>
        </w:r>
        <w:r w:rsidR="0066384A">
          <w:rPr>
            <w:noProof/>
            <w:webHidden/>
          </w:rPr>
          <w:tab/>
        </w:r>
        <w:r w:rsidR="0066384A">
          <w:rPr>
            <w:noProof/>
            <w:webHidden/>
          </w:rPr>
          <w:fldChar w:fldCharType="begin"/>
        </w:r>
        <w:r w:rsidR="0066384A">
          <w:rPr>
            <w:noProof/>
            <w:webHidden/>
          </w:rPr>
          <w:instrText xml:space="preserve"> PAGEREF _Toc8741782 \h </w:instrText>
        </w:r>
        <w:r w:rsidR="0066384A">
          <w:rPr>
            <w:noProof/>
            <w:webHidden/>
          </w:rPr>
        </w:r>
        <w:r w:rsidR="0066384A">
          <w:rPr>
            <w:noProof/>
            <w:webHidden/>
          </w:rPr>
          <w:fldChar w:fldCharType="separate"/>
        </w:r>
        <w:r w:rsidR="0066384A">
          <w:rPr>
            <w:noProof/>
            <w:webHidden/>
          </w:rPr>
          <w:t>144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3" w:history="1">
        <w:r w:rsidR="0066384A" w:rsidRPr="004E16A8">
          <w:rPr>
            <w:rStyle w:val="Hyperlink"/>
            <w:noProof/>
          </w:rPr>
          <w:t>Hình 4</w:t>
        </w:r>
        <w:r w:rsidR="0066384A" w:rsidRPr="004E16A8">
          <w:rPr>
            <w:rStyle w:val="Hyperlink"/>
            <w:noProof/>
          </w:rPr>
          <w:noBreakHyphen/>
          <w:t>1 Màn hình thông tin nhân viên</w:t>
        </w:r>
        <w:r w:rsidR="0066384A">
          <w:rPr>
            <w:noProof/>
            <w:webHidden/>
          </w:rPr>
          <w:tab/>
        </w:r>
        <w:r w:rsidR="0066384A">
          <w:rPr>
            <w:noProof/>
            <w:webHidden/>
          </w:rPr>
          <w:fldChar w:fldCharType="begin"/>
        </w:r>
        <w:r w:rsidR="0066384A">
          <w:rPr>
            <w:noProof/>
            <w:webHidden/>
          </w:rPr>
          <w:instrText xml:space="preserve"> PAGEREF _Toc8741783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4" w:history="1">
        <w:r w:rsidR="0066384A" w:rsidRPr="004E16A8">
          <w:rPr>
            <w:rStyle w:val="Hyperlink"/>
            <w:noProof/>
          </w:rPr>
          <w:t>Hình 4</w:t>
        </w:r>
        <w:r w:rsidR="0066384A" w:rsidRPr="004E16A8">
          <w:rPr>
            <w:rStyle w:val="Hyperlink"/>
            <w:noProof/>
          </w:rPr>
          <w:noBreakHyphen/>
          <w:t>2 Màn hình sửa thông tin nhân viên</w:t>
        </w:r>
        <w:r w:rsidR="0066384A">
          <w:rPr>
            <w:noProof/>
            <w:webHidden/>
          </w:rPr>
          <w:tab/>
        </w:r>
        <w:r w:rsidR="0066384A">
          <w:rPr>
            <w:noProof/>
            <w:webHidden/>
          </w:rPr>
          <w:fldChar w:fldCharType="begin"/>
        </w:r>
        <w:r w:rsidR="0066384A">
          <w:rPr>
            <w:noProof/>
            <w:webHidden/>
          </w:rPr>
          <w:instrText xml:space="preserve"> PAGEREF _Toc8741784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5" w:history="1">
        <w:r w:rsidR="0066384A" w:rsidRPr="004E16A8">
          <w:rPr>
            <w:rStyle w:val="Hyperlink"/>
            <w:noProof/>
          </w:rPr>
          <w:t>Hình 4</w:t>
        </w:r>
        <w:r w:rsidR="0066384A" w:rsidRPr="004E16A8">
          <w:rPr>
            <w:rStyle w:val="Hyperlink"/>
            <w:noProof/>
          </w:rPr>
          <w:noBreakHyphen/>
          <w:t>3 Màn hình xem chứng chỉ</w:t>
        </w:r>
        <w:r w:rsidR="0066384A">
          <w:rPr>
            <w:noProof/>
            <w:webHidden/>
          </w:rPr>
          <w:tab/>
        </w:r>
        <w:r w:rsidR="0066384A">
          <w:rPr>
            <w:noProof/>
            <w:webHidden/>
          </w:rPr>
          <w:fldChar w:fldCharType="begin"/>
        </w:r>
        <w:r w:rsidR="0066384A">
          <w:rPr>
            <w:noProof/>
            <w:webHidden/>
          </w:rPr>
          <w:instrText xml:space="preserve"> PAGEREF _Toc8741785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6" w:history="1">
        <w:r w:rsidR="0066384A" w:rsidRPr="004E16A8">
          <w:rPr>
            <w:rStyle w:val="Hyperlink"/>
            <w:noProof/>
          </w:rPr>
          <w:t>Hình 4</w:t>
        </w:r>
        <w:r w:rsidR="0066384A" w:rsidRPr="004E16A8">
          <w:rPr>
            <w:rStyle w:val="Hyperlink"/>
            <w:noProof/>
          </w:rPr>
          <w:noBreakHyphen/>
          <w:t>4 Màn hình thêm chứng chỉ</w:t>
        </w:r>
        <w:r w:rsidR="0066384A">
          <w:rPr>
            <w:noProof/>
            <w:webHidden/>
          </w:rPr>
          <w:tab/>
        </w:r>
        <w:r w:rsidR="0066384A">
          <w:rPr>
            <w:noProof/>
            <w:webHidden/>
          </w:rPr>
          <w:fldChar w:fldCharType="begin"/>
        </w:r>
        <w:r w:rsidR="0066384A">
          <w:rPr>
            <w:noProof/>
            <w:webHidden/>
          </w:rPr>
          <w:instrText xml:space="preserve"> PAGEREF _Toc8741786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7" w:history="1">
        <w:r w:rsidR="0066384A" w:rsidRPr="004E16A8">
          <w:rPr>
            <w:rStyle w:val="Hyperlink"/>
            <w:noProof/>
          </w:rPr>
          <w:t>Hình 4</w:t>
        </w:r>
        <w:r w:rsidR="0066384A" w:rsidRPr="004E16A8">
          <w:rPr>
            <w:rStyle w:val="Hyperlink"/>
            <w:noProof/>
          </w:rPr>
          <w:noBreakHyphen/>
          <w:t>5 Màn hình xem ngoại ngữ</w:t>
        </w:r>
        <w:r w:rsidR="0066384A">
          <w:rPr>
            <w:noProof/>
            <w:webHidden/>
          </w:rPr>
          <w:tab/>
        </w:r>
        <w:r w:rsidR="0066384A">
          <w:rPr>
            <w:noProof/>
            <w:webHidden/>
          </w:rPr>
          <w:fldChar w:fldCharType="begin"/>
        </w:r>
        <w:r w:rsidR="0066384A">
          <w:rPr>
            <w:noProof/>
            <w:webHidden/>
          </w:rPr>
          <w:instrText xml:space="preserve"> PAGEREF _Toc8741787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8" w:history="1">
        <w:r w:rsidR="0066384A" w:rsidRPr="004E16A8">
          <w:rPr>
            <w:rStyle w:val="Hyperlink"/>
            <w:noProof/>
          </w:rPr>
          <w:t>Hình 4</w:t>
        </w:r>
        <w:r w:rsidR="0066384A" w:rsidRPr="004E16A8">
          <w:rPr>
            <w:rStyle w:val="Hyperlink"/>
            <w:noProof/>
          </w:rPr>
          <w:noBreakHyphen/>
          <w:t>6 Màn hình thêm ngoại ngữ</w:t>
        </w:r>
        <w:r w:rsidR="0066384A">
          <w:rPr>
            <w:noProof/>
            <w:webHidden/>
          </w:rPr>
          <w:tab/>
        </w:r>
        <w:r w:rsidR="0066384A">
          <w:rPr>
            <w:noProof/>
            <w:webHidden/>
          </w:rPr>
          <w:fldChar w:fldCharType="begin"/>
        </w:r>
        <w:r w:rsidR="0066384A">
          <w:rPr>
            <w:noProof/>
            <w:webHidden/>
          </w:rPr>
          <w:instrText xml:space="preserve"> PAGEREF _Toc8741788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89" w:history="1">
        <w:r w:rsidR="0066384A" w:rsidRPr="004E16A8">
          <w:rPr>
            <w:rStyle w:val="Hyperlink"/>
            <w:noProof/>
          </w:rPr>
          <w:t>Hình 4</w:t>
        </w:r>
        <w:r w:rsidR="0066384A" w:rsidRPr="004E16A8">
          <w:rPr>
            <w:rStyle w:val="Hyperlink"/>
            <w:noProof/>
          </w:rPr>
          <w:noBreakHyphen/>
          <w:t>7 Màn hình xem tóm tắt tiểu sử</w:t>
        </w:r>
        <w:r w:rsidR="0066384A">
          <w:rPr>
            <w:noProof/>
            <w:webHidden/>
          </w:rPr>
          <w:tab/>
        </w:r>
        <w:r w:rsidR="0066384A">
          <w:rPr>
            <w:noProof/>
            <w:webHidden/>
          </w:rPr>
          <w:fldChar w:fldCharType="begin"/>
        </w:r>
        <w:r w:rsidR="0066384A">
          <w:rPr>
            <w:noProof/>
            <w:webHidden/>
          </w:rPr>
          <w:instrText xml:space="preserve"> PAGEREF _Toc8741789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0" w:history="1">
        <w:r w:rsidR="0066384A" w:rsidRPr="004E16A8">
          <w:rPr>
            <w:rStyle w:val="Hyperlink"/>
            <w:noProof/>
          </w:rPr>
          <w:t>Hình 4</w:t>
        </w:r>
        <w:r w:rsidR="0066384A" w:rsidRPr="004E16A8">
          <w:rPr>
            <w:rStyle w:val="Hyperlink"/>
            <w:noProof/>
          </w:rPr>
          <w:noBreakHyphen/>
          <w:t>8 Màn hình sửa tóm tắt tiểu sử</w:t>
        </w:r>
        <w:r w:rsidR="0066384A">
          <w:rPr>
            <w:noProof/>
            <w:webHidden/>
          </w:rPr>
          <w:tab/>
        </w:r>
        <w:r w:rsidR="0066384A">
          <w:rPr>
            <w:noProof/>
            <w:webHidden/>
          </w:rPr>
          <w:fldChar w:fldCharType="begin"/>
        </w:r>
        <w:r w:rsidR="0066384A">
          <w:rPr>
            <w:noProof/>
            <w:webHidden/>
          </w:rPr>
          <w:instrText xml:space="preserve"> PAGEREF _Toc8741790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1" w:history="1">
        <w:r w:rsidR="0066384A" w:rsidRPr="004E16A8">
          <w:rPr>
            <w:rStyle w:val="Hyperlink"/>
            <w:noProof/>
          </w:rPr>
          <w:t>Hình 4</w:t>
        </w:r>
        <w:r w:rsidR="0066384A" w:rsidRPr="004E16A8">
          <w:rPr>
            <w:rStyle w:val="Hyperlink"/>
            <w:noProof/>
          </w:rPr>
          <w:noBreakHyphen/>
          <w:t>9 Màn hình thêm kỹ năng kỹ thuật</w:t>
        </w:r>
        <w:r w:rsidR="0066384A">
          <w:rPr>
            <w:noProof/>
            <w:webHidden/>
          </w:rPr>
          <w:tab/>
        </w:r>
        <w:r w:rsidR="0066384A">
          <w:rPr>
            <w:noProof/>
            <w:webHidden/>
          </w:rPr>
          <w:fldChar w:fldCharType="begin"/>
        </w:r>
        <w:r w:rsidR="0066384A">
          <w:rPr>
            <w:noProof/>
            <w:webHidden/>
          </w:rPr>
          <w:instrText xml:space="preserve"> PAGEREF _Toc8741791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2" w:history="1">
        <w:r w:rsidR="0066384A" w:rsidRPr="004E16A8">
          <w:rPr>
            <w:rStyle w:val="Hyperlink"/>
            <w:noProof/>
          </w:rPr>
          <w:t>Hình 4</w:t>
        </w:r>
        <w:r w:rsidR="0066384A" w:rsidRPr="004E16A8">
          <w:rPr>
            <w:rStyle w:val="Hyperlink"/>
            <w:noProof/>
          </w:rPr>
          <w:noBreakHyphen/>
          <w:t>10 Màn hình thêm kinh nghiệm làm việc</w:t>
        </w:r>
        <w:r w:rsidR="0066384A">
          <w:rPr>
            <w:noProof/>
            <w:webHidden/>
          </w:rPr>
          <w:tab/>
        </w:r>
        <w:r w:rsidR="0066384A">
          <w:rPr>
            <w:noProof/>
            <w:webHidden/>
          </w:rPr>
          <w:fldChar w:fldCharType="begin"/>
        </w:r>
        <w:r w:rsidR="0066384A">
          <w:rPr>
            <w:noProof/>
            <w:webHidden/>
          </w:rPr>
          <w:instrText xml:space="preserve"> PAGEREF _Toc8741792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3" w:history="1">
        <w:r w:rsidR="0066384A" w:rsidRPr="004E16A8">
          <w:rPr>
            <w:rStyle w:val="Hyperlink"/>
            <w:noProof/>
          </w:rPr>
          <w:t>Hình 4</w:t>
        </w:r>
        <w:r w:rsidR="0066384A" w:rsidRPr="004E16A8">
          <w:rPr>
            <w:rStyle w:val="Hyperlink"/>
            <w:noProof/>
          </w:rPr>
          <w:noBreakHyphen/>
          <w:t>11 Màn hình thêm vai trò kinh nghiệm làm việc</w:t>
        </w:r>
        <w:r w:rsidR="0066384A">
          <w:rPr>
            <w:noProof/>
            <w:webHidden/>
          </w:rPr>
          <w:tab/>
        </w:r>
        <w:r w:rsidR="0066384A">
          <w:rPr>
            <w:noProof/>
            <w:webHidden/>
          </w:rPr>
          <w:fldChar w:fldCharType="begin"/>
        </w:r>
        <w:r w:rsidR="0066384A">
          <w:rPr>
            <w:noProof/>
            <w:webHidden/>
          </w:rPr>
          <w:instrText xml:space="preserve"> PAGEREF _Toc8741793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4" w:history="1">
        <w:r w:rsidR="0066384A" w:rsidRPr="004E16A8">
          <w:rPr>
            <w:rStyle w:val="Hyperlink"/>
            <w:noProof/>
          </w:rPr>
          <w:t>Hình 4</w:t>
        </w:r>
        <w:r w:rsidR="0066384A" w:rsidRPr="004E16A8">
          <w:rPr>
            <w:rStyle w:val="Hyperlink"/>
            <w:noProof/>
          </w:rPr>
          <w:noBreakHyphen/>
          <w:t>12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_Toc8741794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5" w:history="1">
        <w:r w:rsidR="0066384A" w:rsidRPr="004E16A8">
          <w:rPr>
            <w:rStyle w:val="Hyperlink"/>
            <w:noProof/>
          </w:rPr>
          <w:t>Hình 4</w:t>
        </w:r>
        <w:r w:rsidR="0066384A" w:rsidRPr="004E16A8">
          <w:rPr>
            <w:rStyle w:val="Hyperlink"/>
            <w:noProof/>
          </w:rPr>
          <w:noBreakHyphen/>
          <w:t>13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_Toc8741795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6" w:history="1">
        <w:r w:rsidR="0066384A" w:rsidRPr="004E16A8">
          <w:rPr>
            <w:rStyle w:val="Hyperlink"/>
            <w:noProof/>
          </w:rPr>
          <w:t>Hình 4</w:t>
        </w:r>
        <w:r w:rsidR="0066384A" w:rsidRPr="004E16A8">
          <w:rPr>
            <w:rStyle w:val="Hyperlink"/>
            <w:noProof/>
          </w:rPr>
          <w:noBreakHyphen/>
          <w:t>14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_Toc8741796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7" w:history="1">
        <w:r w:rsidR="0066384A" w:rsidRPr="004E16A8">
          <w:rPr>
            <w:rStyle w:val="Hyperlink"/>
            <w:noProof/>
          </w:rPr>
          <w:t>Hình 4</w:t>
        </w:r>
        <w:r w:rsidR="0066384A" w:rsidRPr="004E16A8">
          <w:rPr>
            <w:rStyle w:val="Hyperlink"/>
            <w:noProof/>
          </w:rPr>
          <w:noBreakHyphen/>
          <w:t>15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_Toc8741797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8" w:history="1">
        <w:r w:rsidR="0066384A" w:rsidRPr="004E16A8">
          <w:rPr>
            <w:rStyle w:val="Hyperlink"/>
            <w:noProof/>
          </w:rPr>
          <w:t>Hình 4</w:t>
        </w:r>
        <w:r w:rsidR="0066384A" w:rsidRPr="004E16A8">
          <w:rPr>
            <w:rStyle w:val="Hyperlink"/>
            <w:noProof/>
          </w:rPr>
          <w:noBreakHyphen/>
          <w:t>16 Màn xem nhật ký cập nhật của nhân viên nhân sự</w:t>
        </w:r>
        <w:r w:rsidR="0066384A">
          <w:rPr>
            <w:noProof/>
            <w:webHidden/>
          </w:rPr>
          <w:tab/>
        </w:r>
        <w:r w:rsidR="0066384A">
          <w:rPr>
            <w:noProof/>
            <w:webHidden/>
          </w:rPr>
          <w:fldChar w:fldCharType="begin"/>
        </w:r>
        <w:r w:rsidR="0066384A">
          <w:rPr>
            <w:noProof/>
            <w:webHidden/>
          </w:rPr>
          <w:instrText xml:space="preserve"> PAGEREF _Toc8741798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799" w:history="1">
        <w:r w:rsidR="0066384A" w:rsidRPr="004E16A8">
          <w:rPr>
            <w:rStyle w:val="Hyperlink"/>
            <w:noProof/>
          </w:rPr>
          <w:t>Hình 4</w:t>
        </w:r>
        <w:r w:rsidR="0066384A" w:rsidRPr="004E16A8">
          <w:rPr>
            <w:rStyle w:val="Hyperlink"/>
            <w:noProof/>
          </w:rPr>
          <w:noBreakHyphen/>
          <w:t>17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_Toc8741799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0" w:history="1">
        <w:r w:rsidR="0066384A" w:rsidRPr="004E16A8">
          <w:rPr>
            <w:rStyle w:val="Hyperlink"/>
            <w:noProof/>
          </w:rPr>
          <w:t>Hình 4</w:t>
        </w:r>
        <w:r w:rsidR="0066384A" w:rsidRPr="004E16A8">
          <w:rPr>
            <w:rStyle w:val="Hyperlink"/>
            <w:noProof/>
          </w:rPr>
          <w:noBreakHyphen/>
          <w:t>18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_Toc8741800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1" w:history="1">
        <w:r w:rsidR="0066384A" w:rsidRPr="004E16A8">
          <w:rPr>
            <w:rStyle w:val="Hyperlink"/>
            <w:noProof/>
          </w:rPr>
          <w:t>Hình 4</w:t>
        </w:r>
        <w:r w:rsidR="0066384A" w:rsidRPr="004E16A8">
          <w:rPr>
            <w:rStyle w:val="Hyperlink"/>
            <w:noProof/>
          </w:rPr>
          <w:noBreakHyphen/>
          <w:t>19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_Toc8741801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2" w:history="1">
        <w:r w:rsidR="0066384A" w:rsidRPr="004E16A8">
          <w:rPr>
            <w:rStyle w:val="Hyperlink"/>
            <w:noProof/>
          </w:rPr>
          <w:t>Hình 4</w:t>
        </w:r>
        <w:r w:rsidR="0066384A" w:rsidRPr="004E16A8">
          <w:rPr>
            <w:rStyle w:val="Hyperlink"/>
            <w:noProof/>
          </w:rPr>
          <w:noBreakHyphen/>
          <w:t>20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_Toc8741802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3" w:history="1">
        <w:r w:rsidR="0066384A" w:rsidRPr="004E16A8">
          <w:rPr>
            <w:rStyle w:val="Hyperlink"/>
            <w:noProof/>
          </w:rPr>
          <w:t>Hình 4</w:t>
        </w:r>
        <w:r w:rsidR="0066384A" w:rsidRPr="004E16A8">
          <w:rPr>
            <w:rStyle w:val="Hyperlink"/>
            <w:noProof/>
          </w:rPr>
          <w:noBreakHyphen/>
          <w:t>21 Màn hình gợi ý tự động của hệ thống</w:t>
        </w:r>
        <w:r w:rsidR="0066384A">
          <w:rPr>
            <w:noProof/>
            <w:webHidden/>
          </w:rPr>
          <w:tab/>
        </w:r>
        <w:r w:rsidR="0066384A">
          <w:rPr>
            <w:noProof/>
            <w:webHidden/>
          </w:rPr>
          <w:fldChar w:fldCharType="begin"/>
        </w:r>
        <w:r w:rsidR="0066384A">
          <w:rPr>
            <w:noProof/>
            <w:webHidden/>
          </w:rPr>
          <w:instrText xml:space="preserve"> PAGEREF _Toc8741803 \h </w:instrText>
        </w:r>
        <w:r w:rsidR="0066384A">
          <w:rPr>
            <w:noProof/>
            <w:webHidden/>
          </w:rPr>
        </w:r>
        <w:r w:rsidR="0066384A">
          <w:rPr>
            <w:noProof/>
            <w:webHidden/>
          </w:rPr>
          <w:fldChar w:fldCharType="separate"/>
        </w:r>
        <w:r w:rsidR="0066384A">
          <w:rPr>
            <w:noProof/>
            <w:webHidden/>
          </w:rPr>
          <w:t>152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4" w:history="1">
        <w:r w:rsidR="0066384A" w:rsidRPr="004E16A8">
          <w:rPr>
            <w:rStyle w:val="Hyperlink"/>
            <w:noProof/>
          </w:rPr>
          <w:t>Hình 4</w:t>
        </w:r>
        <w:r w:rsidR="0066384A" w:rsidRPr="004E16A8">
          <w:rPr>
            <w:rStyle w:val="Hyperlink"/>
            <w:noProof/>
          </w:rPr>
          <w:noBreakHyphen/>
          <w:t>22 Deployment diagram</w:t>
        </w:r>
        <w:r w:rsidR="0066384A">
          <w:rPr>
            <w:noProof/>
            <w:webHidden/>
          </w:rPr>
          <w:tab/>
        </w:r>
        <w:r w:rsidR="0066384A">
          <w:rPr>
            <w:noProof/>
            <w:webHidden/>
          </w:rPr>
          <w:fldChar w:fldCharType="begin"/>
        </w:r>
        <w:r w:rsidR="0066384A">
          <w:rPr>
            <w:noProof/>
            <w:webHidden/>
          </w:rPr>
          <w:instrText xml:space="preserve"> PAGEREF _Toc8741804 \h </w:instrText>
        </w:r>
        <w:r w:rsidR="0066384A">
          <w:rPr>
            <w:noProof/>
            <w:webHidden/>
          </w:rPr>
        </w:r>
        <w:r w:rsidR="0066384A">
          <w:rPr>
            <w:noProof/>
            <w:webHidden/>
          </w:rPr>
          <w:fldChar w:fldCharType="separate"/>
        </w:r>
        <w:r w:rsidR="0066384A">
          <w:rPr>
            <w:noProof/>
            <w:webHidden/>
          </w:rPr>
          <w:t>155</w:t>
        </w:r>
        <w:r w:rsidR="0066384A">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ins w:id="4" w:author="LEO" w:date="2019-05-14T17:55:00Z"/>
          <w:b/>
          <w:bCs/>
          <w:kern w:val="32"/>
          <w:sz w:val="32"/>
          <w:szCs w:val="32"/>
        </w:rPr>
      </w:pPr>
      <w:bookmarkStart w:id="5" w:name="_Toc8741850"/>
      <w:ins w:id="6" w:author="LEO" w:date="2019-05-14T17:55:00Z">
        <w:r>
          <w:br w:type="page"/>
        </w:r>
      </w:ins>
    </w:p>
    <w:p w:rsidR="00511681" w:rsidRDefault="00511681" w:rsidP="00511681">
      <w:pPr>
        <w:pStyle w:val="Heading1"/>
        <w:numPr>
          <w:ilvl w:val="0"/>
          <w:numId w:val="0"/>
        </w:numPr>
        <w:rPr>
          <w:rFonts w:cs="Times New Roman"/>
        </w:rPr>
      </w:pPr>
      <w:r w:rsidRPr="00523A4F">
        <w:rPr>
          <w:rFonts w:cs="Times New Roman"/>
        </w:rPr>
        <w:lastRenderedPageBreak/>
        <w:t>DANH MỤC CÁC BẢNG BIỂU</w:t>
      </w:r>
      <w:bookmarkEnd w:id="5"/>
    </w:p>
    <w:p w:rsidR="0066384A"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741805" w:history="1">
        <w:r w:rsidR="0066384A" w:rsidRPr="00590E77">
          <w:rPr>
            <w:rStyle w:val="Hyperlink"/>
            <w:noProof/>
          </w:rPr>
          <w:t>Bảng 3</w:t>
        </w:r>
        <w:r w:rsidR="0066384A" w:rsidRPr="00590E77">
          <w:rPr>
            <w:rStyle w:val="Hyperlink"/>
            <w:noProof/>
          </w:rPr>
          <w:noBreakHyphen/>
          <w:t>1 Danh sách tác nhân và mô tả</w:t>
        </w:r>
        <w:r w:rsidR="0066384A">
          <w:rPr>
            <w:noProof/>
            <w:webHidden/>
          </w:rPr>
          <w:tab/>
        </w:r>
        <w:r w:rsidR="0066384A">
          <w:rPr>
            <w:noProof/>
            <w:webHidden/>
          </w:rPr>
          <w:fldChar w:fldCharType="begin"/>
        </w:r>
        <w:r w:rsidR="0066384A">
          <w:rPr>
            <w:noProof/>
            <w:webHidden/>
          </w:rPr>
          <w:instrText xml:space="preserve"> PAGEREF _Toc8741805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6" w:history="1">
        <w:r w:rsidR="0066384A" w:rsidRPr="00590E77">
          <w:rPr>
            <w:rStyle w:val="Hyperlink"/>
            <w:noProof/>
          </w:rPr>
          <w:t>Bảng 3</w:t>
        </w:r>
        <w:r w:rsidR="0066384A" w:rsidRPr="00590E77">
          <w:rPr>
            <w:rStyle w:val="Hyperlink"/>
            <w:noProof/>
          </w:rPr>
          <w:noBreakHyphen/>
          <w:t>2 Danh sách Usecase và mô tả</w:t>
        </w:r>
        <w:r w:rsidR="0066384A">
          <w:rPr>
            <w:noProof/>
            <w:webHidden/>
          </w:rPr>
          <w:tab/>
        </w:r>
        <w:r w:rsidR="0066384A">
          <w:rPr>
            <w:noProof/>
            <w:webHidden/>
          </w:rPr>
          <w:fldChar w:fldCharType="begin"/>
        </w:r>
        <w:r w:rsidR="0066384A">
          <w:rPr>
            <w:noProof/>
            <w:webHidden/>
          </w:rPr>
          <w:instrText xml:space="preserve"> PAGEREF _Toc8741806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7" w:history="1">
        <w:r w:rsidR="0066384A" w:rsidRPr="00590E77">
          <w:rPr>
            <w:rStyle w:val="Hyperlink"/>
            <w:noProof/>
          </w:rPr>
          <w:t>Bảng 3</w:t>
        </w:r>
        <w:r w:rsidR="0066384A" w:rsidRPr="00590E77">
          <w:rPr>
            <w:rStyle w:val="Hyperlink"/>
            <w:noProof/>
          </w:rPr>
          <w:noBreakHyphen/>
          <w:t>3 Đặc tả UC001</w:t>
        </w:r>
        <w:r w:rsidR="0066384A">
          <w:rPr>
            <w:noProof/>
            <w:webHidden/>
          </w:rPr>
          <w:tab/>
        </w:r>
        <w:r w:rsidR="0066384A">
          <w:rPr>
            <w:noProof/>
            <w:webHidden/>
          </w:rPr>
          <w:fldChar w:fldCharType="begin"/>
        </w:r>
        <w:r w:rsidR="0066384A">
          <w:rPr>
            <w:noProof/>
            <w:webHidden/>
          </w:rPr>
          <w:instrText xml:space="preserve"> PAGEREF _Toc8741807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8" w:history="1">
        <w:r w:rsidR="0066384A" w:rsidRPr="00590E77">
          <w:rPr>
            <w:rStyle w:val="Hyperlink"/>
            <w:noProof/>
          </w:rPr>
          <w:t>Bảng 3</w:t>
        </w:r>
        <w:r w:rsidR="0066384A" w:rsidRPr="00590E77">
          <w:rPr>
            <w:rStyle w:val="Hyperlink"/>
            <w:noProof/>
          </w:rPr>
          <w:noBreakHyphen/>
          <w:t>4 Đặc tả UC001a</w:t>
        </w:r>
        <w:r w:rsidR="0066384A">
          <w:rPr>
            <w:noProof/>
            <w:webHidden/>
          </w:rPr>
          <w:tab/>
        </w:r>
        <w:r w:rsidR="0066384A">
          <w:rPr>
            <w:noProof/>
            <w:webHidden/>
          </w:rPr>
          <w:fldChar w:fldCharType="begin"/>
        </w:r>
        <w:r w:rsidR="0066384A">
          <w:rPr>
            <w:noProof/>
            <w:webHidden/>
          </w:rPr>
          <w:instrText xml:space="preserve"> PAGEREF _Toc8741808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09" w:history="1">
        <w:r w:rsidR="0066384A" w:rsidRPr="00590E77">
          <w:rPr>
            <w:rStyle w:val="Hyperlink"/>
            <w:noProof/>
          </w:rPr>
          <w:t>Bảng 3</w:t>
        </w:r>
        <w:r w:rsidR="0066384A" w:rsidRPr="00590E77">
          <w:rPr>
            <w:rStyle w:val="Hyperlink"/>
            <w:noProof/>
          </w:rPr>
          <w:noBreakHyphen/>
          <w:t>5 Đặc tả UC001b</w:t>
        </w:r>
        <w:r w:rsidR="0066384A">
          <w:rPr>
            <w:noProof/>
            <w:webHidden/>
          </w:rPr>
          <w:tab/>
        </w:r>
        <w:r w:rsidR="0066384A">
          <w:rPr>
            <w:noProof/>
            <w:webHidden/>
          </w:rPr>
          <w:fldChar w:fldCharType="begin"/>
        </w:r>
        <w:r w:rsidR="0066384A">
          <w:rPr>
            <w:noProof/>
            <w:webHidden/>
          </w:rPr>
          <w:instrText xml:space="preserve"> PAGEREF _Toc8741809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0" w:history="1">
        <w:r w:rsidR="0066384A" w:rsidRPr="00590E77">
          <w:rPr>
            <w:rStyle w:val="Hyperlink"/>
            <w:noProof/>
          </w:rPr>
          <w:t>Bảng 3</w:t>
        </w:r>
        <w:r w:rsidR="0066384A" w:rsidRPr="00590E77">
          <w:rPr>
            <w:rStyle w:val="Hyperlink"/>
            <w:noProof/>
          </w:rPr>
          <w:noBreakHyphen/>
          <w:t>6 Đặc tả UC001c</w:t>
        </w:r>
        <w:r w:rsidR="0066384A">
          <w:rPr>
            <w:noProof/>
            <w:webHidden/>
          </w:rPr>
          <w:tab/>
        </w:r>
        <w:r w:rsidR="0066384A">
          <w:rPr>
            <w:noProof/>
            <w:webHidden/>
          </w:rPr>
          <w:fldChar w:fldCharType="begin"/>
        </w:r>
        <w:r w:rsidR="0066384A">
          <w:rPr>
            <w:noProof/>
            <w:webHidden/>
          </w:rPr>
          <w:instrText xml:space="preserve"> PAGEREF _Toc8741810 \h </w:instrText>
        </w:r>
        <w:r w:rsidR="0066384A">
          <w:rPr>
            <w:noProof/>
            <w:webHidden/>
          </w:rPr>
        </w:r>
        <w:r w:rsidR="0066384A">
          <w:rPr>
            <w:noProof/>
            <w:webHidden/>
          </w:rPr>
          <w:fldChar w:fldCharType="separate"/>
        </w:r>
        <w:r w:rsidR="0066384A">
          <w:rPr>
            <w:noProof/>
            <w:webHidden/>
          </w:rPr>
          <w:t>48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1" w:history="1">
        <w:r w:rsidR="0066384A" w:rsidRPr="00590E77">
          <w:rPr>
            <w:rStyle w:val="Hyperlink"/>
            <w:noProof/>
          </w:rPr>
          <w:t>Bảng 3</w:t>
        </w:r>
        <w:r w:rsidR="0066384A" w:rsidRPr="00590E77">
          <w:rPr>
            <w:rStyle w:val="Hyperlink"/>
            <w:noProof/>
          </w:rPr>
          <w:noBreakHyphen/>
          <w:t>7 Đặc tả UC002</w:t>
        </w:r>
        <w:r w:rsidR="0066384A">
          <w:rPr>
            <w:noProof/>
            <w:webHidden/>
          </w:rPr>
          <w:tab/>
        </w:r>
        <w:r w:rsidR="0066384A">
          <w:rPr>
            <w:noProof/>
            <w:webHidden/>
          </w:rPr>
          <w:fldChar w:fldCharType="begin"/>
        </w:r>
        <w:r w:rsidR="0066384A">
          <w:rPr>
            <w:noProof/>
            <w:webHidden/>
          </w:rPr>
          <w:instrText xml:space="preserve"> PAGEREF _Toc8741811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2" w:history="1">
        <w:r w:rsidR="0066384A" w:rsidRPr="00590E77">
          <w:rPr>
            <w:rStyle w:val="Hyperlink"/>
            <w:noProof/>
          </w:rPr>
          <w:t>Bảng 3</w:t>
        </w:r>
        <w:r w:rsidR="0066384A" w:rsidRPr="00590E77">
          <w:rPr>
            <w:rStyle w:val="Hyperlink"/>
            <w:noProof/>
          </w:rPr>
          <w:noBreakHyphen/>
          <w:t>8 Đặc tả UC002a</w:t>
        </w:r>
        <w:r w:rsidR="0066384A">
          <w:rPr>
            <w:noProof/>
            <w:webHidden/>
          </w:rPr>
          <w:tab/>
        </w:r>
        <w:r w:rsidR="0066384A">
          <w:rPr>
            <w:noProof/>
            <w:webHidden/>
          </w:rPr>
          <w:fldChar w:fldCharType="begin"/>
        </w:r>
        <w:r w:rsidR="0066384A">
          <w:rPr>
            <w:noProof/>
            <w:webHidden/>
          </w:rPr>
          <w:instrText xml:space="preserve"> PAGEREF _Toc8741812 \h </w:instrText>
        </w:r>
        <w:r w:rsidR="0066384A">
          <w:rPr>
            <w:noProof/>
            <w:webHidden/>
          </w:rPr>
        </w:r>
        <w:r w:rsidR="0066384A">
          <w:rPr>
            <w:noProof/>
            <w:webHidden/>
          </w:rPr>
          <w:fldChar w:fldCharType="separate"/>
        </w:r>
        <w:r w:rsidR="0066384A">
          <w:rPr>
            <w:noProof/>
            <w:webHidden/>
          </w:rPr>
          <w:t>52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3" w:history="1">
        <w:r w:rsidR="0066384A" w:rsidRPr="00590E77">
          <w:rPr>
            <w:rStyle w:val="Hyperlink"/>
            <w:noProof/>
          </w:rPr>
          <w:t>Bảng 3</w:t>
        </w:r>
        <w:r w:rsidR="0066384A" w:rsidRPr="00590E77">
          <w:rPr>
            <w:rStyle w:val="Hyperlink"/>
            <w:noProof/>
          </w:rPr>
          <w:noBreakHyphen/>
          <w:t>9 Đặc tả UC002b</w:t>
        </w:r>
        <w:r w:rsidR="0066384A">
          <w:rPr>
            <w:noProof/>
            <w:webHidden/>
          </w:rPr>
          <w:tab/>
        </w:r>
        <w:r w:rsidR="0066384A">
          <w:rPr>
            <w:noProof/>
            <w:webHidden/>
          </w:rPr>
          <w:fldChar w:fldCharType="begin"/>
        </w:r>
        <w:r w:rsidR="0066384A">
          <w:rPr>
            <w:noProof/>
            <w:webHidden/>
          </w:rPr>
          <w:instrText xml:space="preserve"> PAGEREF _Toc8741813 \h </w:instrText>
        </w:r>
        <w:r w:rsidR="0066384A">
          <w:rPr>
            <w:noProof/>
            <w:webHidden/>
          </w:rPr>
        </w:r>
        <w:r w:rsidR="0066384A">
          <w:rPr>
            <w:noProof/>
            <w:webHidden/>
          </w:rPr>
          <w:fldChar w:fldCharType="separate"/>
        </w:r>
        <w:r w:rsidR="0066384A">
          <w:rPr>
            <w:noProof/>
            <w:webHidden/>
          </w:rPr>
          <w:t>54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4" w:history="1">
        <w:r w:rsidR="0066384A" w:rsidRPr="00590E77">
          <w:rPr>
            <w:rStyle w:val="Hyperlink"/>
            <w:noProof/>
          </w:rPr>
          <w:t>Bảng 3</w:t>
        </w:r>
        <w:r w:rsidR="0066384A" w:rsidRPr="00590E77">
          <w:rPr>
            <w:rStyle w:val="Hyperlink"/>
            <w:noProof/>
          </w:rPr>
          <w:noBreakHyphen/>
          <w:t>10 Đặc tả UC002c</w:t>
        </w:r>
        <w:r w:rsidR="0066384A">
          <w:rPr>
            <w:noProof/>
            <w:webHidden/>
          </w:rPr>
          <w:tab/>
        </w:r>
        <w:r w:rsidR="0066384A">
          <w:rPr>
            <w:noProof/>
            <w:webHidden/>
          </w:rPr>
          <w:fldChar w:fldCharType="begin"/>
        </w:r>
        <w:r w:rsidR="0066384A">
          <w:rPr>
            <w:noProof/>
            <w:webHidden/>
          </w:rPr>
          <w:instrText xml:space="preserve"> PAGEREF _Toc8741814 \h </w:instrText>
        </w:r>
        <w:r w:rsidR="0066384A">
          <w:rPr>
            <w:noProof/>
            <w:webHidden/>
          </w:rPr>
        </w:r>
        <w:r w:rsidR="0066384A">
          <w:rPr>
            <w:noProof/>
            <w:webHidden/>
          </w:rPr>
          <w:fldChar w:fldCharType="separate"/>
        </w:r>
        <w:r w:rsidR="0066384A">
          <w:rPr>
            <w:noProof/>
            <w:webHidden/>
          </w:rPr>
          <w:t>56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5" w:history="1">
        <w:r w:rsidR="0066384A" w:rsidRPr="00590E77">
          <w:rPr>
            <w:rStyle w:val="Hyperlink"/>
            <w:noProof/>
          </w:rPr>
          <w:t>Bảng 3</w:t>
        </w:r>
        <w:r w:rsidR="0066384A" w:rsidRPr="00590E77">
          <w:rPr>
            <w:rStyle w:val="Hyperlink"/>
            <w:noProof/>
          </w:rPr>
          <w:noBreakHyphen/>
          <w:t>11 Đặc tả UC003</w:t>
        </w:r>
        <w:r w:rsidR="0066384A">
          <w:rPr>
            <w:noProof/>
            <w:webHidden/>
          </w:rPr>
          <w:tab/>
        </w:r>
        <w:r w:rsidR="0066384A">
          <w:rPr>
            <w:noProof/>
            <w:webHidden/>
          </w:rPr>
          <w:fldChar w:fldCharType="begin"/>
        </w:r>
        <w:r w:rsidR="0066384A">
          <w:rPr>
            <w:noProof/>
            <w:webHidden/>
          </w:rPr>
          <w:instrText xml:space="preserve"> PAGEREF _Toc8741815 \h </w:instrText>
        </w:r>
        <w:r w:rsidR="0066384A">
          <w:rPr>
            <w:noProof/>
            <w:webHidden/>
          </w:rPr>
        </w:r>
        <w:r w:rsidR="0066384A">
          <w:rPr>
            <w:noProof/>
            <w:webHidden/>
          </w:rPr>
          <w:fldChar w:fldCharType="separate"/>
        </w:r>
        <w:r w:rsidR="0066384A">
          <w:rPr>
            <w:noProof/>
            <w:webHidden/>
          </w:rPr>
          <w:t>58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6" w:history="1">
        <w:r w:rsidR="0066384A" w:rsidRPr="00590E77">
          <w:rPr>
            <w:rStyle w:val="Hyperlink"/>
            <w:noProof/>
          </w:rPr>
          <w:t>Bảng 3</w:t>
        </w:r>
        <w:r w:rsidR="0066384A" w:rsidRPr="00590E77">
          <w:rPr>
            <w:rStyle w:val="Hyperlink"/>
            <w:noProof/>
          </w:rPr>
          <w:noBreakHyphen/>
          <w:t>12 Đặc tả UC004</w:t>
        </w:r>
        <w:r w:rsidR="0066384A">
          <w:rPr>
            <w:noProof/>
            <w:webHidden/>
          </w:rPr>
          <w:tab/>
        </w:r>
        <w:r w:rsidR="0066384A">
          <w:rPr>
            <w:noProof/>
            <w:webHidden/>
          </w:rPr>
          <w:fldChar w:fldCharType="begin"/>
        </w:r>
        <w:r w:rsidR="0066384A">
          <w:rPr>
            <w:noProof/>
            <w:webHidden/>
          </w:rPr>
          <w:instrText xml:space="preserve"> PAGEREF _Toc8741816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7" w:history="1">
        <w:r w:rsidR="0066384A" w:rsidRPr="00590E77">
          <w:rPr>
            <w:rStyle w:val="Hyperlink"/>
            <w:noProof/>
          </w:rPr>
          <w:t>Bảng 3</w:t>
        </w:r>
        <w:r w:rsidR="0066384A" w:rsidRPr="00590E77">
          <w:rPr>
            <w:rStyle w:val="Hyperlink"/>
            <w:noProof/>
          </w:rPr>
          <w:noBreakHyphen/>
          <w:t>13 Đặc tả UC004a</w:t>
        </w:r>
        <w:r w:rsidR="0066384A">
          <w:rPr>
            <w:noProof/>
            <w:webHidden/>
          </w:rPr>
          <w:tab/>
        </w:r>
        <w:r w:rsidR="0066384A">
          <w:rPr>
            <w:noProof/>
            <w:webHidden/>
          </w:rPr>
          <w:fldChar w:fldCharType="begin"/>
        </w:r>
        <w:r w:rsidR="0066384A">
          <w:rPr>
            <w:noProof/>
            <w:webHidden/>
          </w:rPr>
          <w:instrText xml:space="preserve"> PAGEREF _Toc8741817 \h </w:instrText>
        </w:r>
        <w:r w:rsidR="0066384A">
          <w:rPr>
            <w:noProof/>
            <w:webHidden/>
          </w:rPr>
        </w:r>
        <w:r w:rsidR="0066384A">
          <w:rPr>
            <w:noProof/>
            <w:webHidden/>
          </w:rPr>
          <w:fldChar w:fldCharType="separate"/>
        </w:r>
        <w:r w:rsidR="0066384A">
          <w:rPr>
            <w:noProof/>
            <w:webHidden/>
          </w:rPr>
          <w:t>62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8" w:history="1">
        <w:r w:rsidR="0066384A" w:rsidRPr="00590E77">
          <w:rPr>
            <w:rStyle w:val="Hyperlink"/>
            <w:noProof/>
          </w:rPr>
          <w:t>Bảng 3</w:t>
        </w:r>
        <w:r w:rsidR="0066384A" w:rsidRPr="00590E77">
          <w:rPr>
            <w:rStyle w:val="Hyperlink"/>
            <w:noProof/>
          </w:rPr>
          <w:noBreakHyphen/>
          <w:t>14 Đặc tả UC004b</w:t>
        </w:r>
        <w:r w:rsidR="0066384A">
          <w:rPr>
            <w:noProof/>
            <w:webHidden/>
          </w:rPr>
          <w:tab/>
        </w:r>
        <w:r w:rsidR="0066384A">
          <w:rPr>
            <w:noProof/>
            <w:webHidden/>
          </w:rPr>
          <w:fldChar w:fldCharType="begin"/>
        </w:r>
        <w:r w:rsidR="0066384A">
          <w:rPr>
            <w:noProof/>
            <w:webHidden/>
          </w:rPr>
          <w:instrText xml:space="preserve"> PAGEREF _Toc8741818 \h </w:instrText>
        </w:r>
        <w:r w:rsidR="0066384A">
          <w:rPr>
            <w:noProof/>
            <w:webHidden/>
          </w:rPr>
        </w:r>
        <w:r w:rsidR="0066384A">
          <w:rPr>
            <w:noProof/>
            <w:webHidden/>
          </w:rPr>
          <w:fldChar w:fldCharType="separate"/>
        </w:r>
        <w:r w:rsidR="0066384A">
          <w:rPr>
            <w:noProof/>
            <w:webHidden/>
          </w:rPr>
          <w:t>64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19" w:history="1">
        <w:r w:rsidR="0066384A" w:rsidRPr="00590E77">
          <w:rPr>
            <w:rStyle w:val="Hyperlink"/>
            <w:noProof/>
          </w:rPr>
          <w:t>Bảng 3</w:t>
        </w:r>
        <w:r w:rsidR="0066384A" w:rsidRPr="00590E77">
          <w:rPr>
            <w:rStyle w:val="Hyperlink"/>
            <w:noProof/>
          </w:rPr>
          <w:noBreakHyphen/>
          <w:t>15 Đặc tả UC005, UC005a</w:t>
        </w:r>
        <w:r w:rsidR="0066384A">
          <w:rPr>
            <w:noProof/>
            <w:webHidden/>
          </w:rPr>
          <w:tab/>
        </w:r>
        <w:r w:rsidR="0066384A">
          <w:rPr>
            <w:noProof/>
            <w:webHidden/>
          </w:rPr>
          <w:fldChar w:fldCharType="begin"/>
        </w:r>
        <w:r w:rsidR="0066384A">
          <w:rPr>
            <w:noProof/>
            <w:webHidden/>
          </w:rPr>
          <w:instrText xml:space="preserve"> PAGEREF _Toc8741819 \h </w:instrText>
        </w:r>
        <w:r w:rsidR="0066384A">
          <w:rPr>
            <w:noProof/>
            <w:webHidden/>
          </w:rPr>
        </w:r>
        <w:r w:rsidR="0066384A">
          <w:rPr>
            <w:noProof/>
            <w:webHidden/>
          </w:rPr>
          <w:fldChar w:fldCharType="separate"/>
        </w:r>
        <w:r w:rsidR="0066384A">
          <w:rPr>
            <w:noProof/>
            <w:webHidden/>
          </w:rPr>
          <w:t>67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0" w:history="1">
        <w:r w:rsidR="0066384A" w:rsidRPr="00590E77">
          <w:rPr>
            <w:rStyle w:val="Hyperlink"/>
            <w:noProof/>
          </w:rPr>
          <w:t>Bảng 3</w:t>
        </w:r>
        <w:r w:rsidR="0066384A" w:rsidRPr="00590E77">
          <w:rPr>
            <w:rStyle w:val="Hyperlink"/>
            <w:noProof/>
          </w:rPr>
          <w:noBreakHyphen/>
          <w:t>16 Đặc tả UC006, UC006a</w:t>
        </w:r>
        <w:r w:rsidR="0066384A">
          <w:rPr>
            <w:noProof/>
            <w:webHidden/>
          </w:rPr>
          <w:tab/>
        </w:r>
        <w:r w:rsidR="0066384A">
          <w:rPr>
            <w:noProof/>
            <w:webHidden/>
          </w:rPr>
          <w:fldChar w:fldCharType="begin"/>
        </w:r>
        <w:r w:rsidR="0066384A">
          <w:rPr>
            <w:noProof/>
            <w:webHidden/>
          </w:rPr>
          <w:instrText xml:space="preserve"> PAGEREF _Toc8741820 \h </w:instrText>
        </w:r>
        <w:r w:rsidR="0066384A">
          <w:rPr>
            <w:noProof/>
            <w:webHidden/>
          </w:rPr>
        </w:r>
        <w:r w:rsidR="0066384A">
          <w:rPr>
            <w:noProof/>
            <w:webHidden/>
          </w:rPr>
          <w:fldChar w:fldCharType="separate"/>
        </w:r>
        <w:r w:rsidR="0066384A">
          <w:rPr>
            <w:noProof/>
            <w:webHidden/>
          </w:rPr>
          <w:t>70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1" w:history="1">
        <w:r w:rsidR="0066384A" w:rsidRPr="00590E77">
          <w:rPr>
            <w:rStyle w:val="Hyperlink"/>
            <w:noProof/>
          </w:rPr>
          <w:t>Bảng 3</w:t>
        </w:r>
        <w:r w:rsidR="0066384A" w:rsidRPr="00590E77">
          <w:rPr>
            <w:rStyle w:val="Hyperlink"/>
            <w:noProof/>
          </w:rPr>
          <w:noBreakHyphen/>
          <w:t>17 Đặc tả UC006a1</w:t>
        </w:r>
        <w:r w:rsidR="0066384A">
          <w:rPr>
            <w:noProof/>
            <w:webHidden/>
          </w:rPr>
          <w:tab/>
        </w:r>
        <w:r w:rsidR="0066384A">
          <w:rPr>
            <w:noProof/>
            <w:webHidden/>
          </w:rPr>
          <w:fldChar w:fldCharType="begin"/>
        </w:r>
        <w:r w:rsidR="0066384A">
          <w:rPr>
            <w:noProof/>
            <w:webHidden/>
          </w:rPr>
          <w:instrText xml:space="preserve"> PAGEREF _Toc8741821 \h </w:instrText>
        </w:r>
        <w:r w:rsidR="0066384A">
          <w:rPr>
            <w:noProof/>
            <w:webHidden/>
          </w:rPr>
        </w:r>
        <w:r w:rsidR="0066384A">
          <w:rPr>
            <w:noProof/>
            <w:webHidden/>
          </w:rPr>
          <w:fldChar w:fldCharType="separate"/>
        </w:r>
        <w:r w:rsidR="0066384A">
          <w:rPr>
            <w:noProof/>
            <w:webHidden/>
          </w:rPr>
          <w:t>73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2" w:history="1">
        <w:r w:rsidR="0066384A" w:rsidRPr="00590E77">
          <w:rPr>
            <w:rStyle w:val="Hyperlink"/>
            <w:noProof/>
          </w:rPr>
          <w:t>Bảng 3</w:t>
        </w:r>
        <w:r w:rsidR="0066384A" w:rsidRPr="00590E77">
          <w:rPr>
            <w:rStyle w:val="Hyperlink"/>
            <w:noProof/>
          </w:rPr>
          <w:noBreakHyphen/>
          <w:t>18 Đặc tả UC006a2</w:t>
        </w:r>
        <w:r w:rsidR="0066384A">
          <w:rPr>
            <w:noProof/>
            <w:webHidden/>
          </w:rPr>
          <w:tab/>
        </w:r>
        <w:r w:rsidR="0066384A">
          <w:rPr>
            <w:noProof/>
            <w:webHidden/>
          </w:rPr>
          <w:fldChar w:fldCharType="begin"/>
        </w:r>
        <w:r w:rsidR="0066384A">
          <w:rPr>
            <w:noProof/>
            <w:webHidden/>
          </w:rPr>
          <w:instrText xml:space="preserve"> PAGEREF _Toc8741822 \h </w:instrText>
        </w:r>
        <w:r w:rsidR="0066384A">
          <w:rPr>
            <w:noProof/>
            <w:webHidden/>
          </w:rPr>
        </w:r>
        <w:r w:rsidR="0066384A">
          <w:rPr>
            <w:noProof/>
            <w:webHidden/>
          </w:rPr>
          <w:fldChar w:fldCharType="separate"/>
        </w:r>
        <w:r w:rsidR="0066384A">
          <w:rPr>
            <w:noProof/>
            <w:webHidden/>
          </w:rPr>
          <w:t>76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3" w:history="1">
        <w:r w:rsidR="0066384A" w:rsidRPr="00590E77">
          <w:rPr>
            <w:rStyle w:val="Hyperlink"/>
            <w:noProof/>
          </w:rPr>
          <w:t>Bảng 3</w:t>
        </w:r>
        <w:r w:rsidR="0066384A" w:rsidRPr="00590E77">
          <w:rPr>
            <w:rStyle w:val="Hyperlink"/>
            <w:noProof/>
          </w:rPr>
          <w:noBreakHyphen/>
          <w:t>19 Đặc tả UC006b</w:t>
        </w:r>
        <w:r w:rsidR="0066384A">
          <w:rPr>
            <w:noProof/>
            <w:webHidden/>
          </w:rPr>
          <w:tab/>
        </w:r>
        <w:r w:rsidR="0066384A">
          <w:rPr>
            <w:noProof/>
            <w:webHidden/>
          </w:rPr>
          <w:fldChar w:fldCharType="begin"/>
        </w:r>
        <w:r w:rsidR="0066384A">
          <w:rPr>
            <w:noProof/>
            <w:webHidden/>
          </w:rPr>
          <w:instrText xml:space="preserve"> PAGEREF _Toc8741823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4" w:history="1">
        <w:r w:rsidR="0066384A" w:rsidRPr="00590E77">
          <w:rPr>
            <w:rStyle w:val="Hyperlink"/>
            <w:noProof/>
          </w:rPr>
          <w:t>Bảng 3</w:t>
        </w:r>
        <w:r w:rsidR="0066384A" w:rsidRPr="00590E77">
          <w:rPr>
            <w:rStyle w:val="Hyperlink"/>
            <w:noProof/>
          </w:rPr>
          <w:noBreakHyphen/>
          <w:t>20 Đặc tả UC006c</w:t>
        </w:r>
        <w:r w:rsidR="0066384A">
          <w:rPr>
            <w:noProof/>
            <w:webHidden/>
          </w:rPr>
          <w:tab/>
        </w:r>
        <w:r w:rsidR="0066384A">
          <w:rPr>
            <w:noProof/>
            <w:webHidden/>
          </w:rPr>
          <w:fldChar w:fldCharType="begin"/>
        </w:r>
        <w:r w:rsidR="0066384A">
          <w:rPr>
            <w:noProof/>
            <w:webHidden/>
          </w:rPr>
          <w:instrText xml:space="preserve"> PAGEREF _Toc8741824 \h </w:instrText>
        </w:r>
        <w:r w:rsidR="0066384A">
          <w:rPr>
            <w:noProof/>
            <w:webHidden/>
          </w:rPr>
        </w:r>
        <w:r w:rsidR="0066384A">
          <w:rPr>
            <w:noProof/>
            <w:webHidden/>
          </w:rPr>
          <w:fldChar w:fldCharType="separate"/>
        </w:r>
        <w:r w:rsidR="0066384A">
          <w:rPr>
            <w:noProof/>
            <w:webHidden/>
          </w:rPr>
          <w:t>81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5" w:history="1">
        <w:r w:rsidR="0066384A" w:rsidRPr="00590E77">
          <w:rPr>
            <w:rStyle w:val="Hyperlink"/>
            <w:noProof/>
          </w:rPr>
          <w:t>Bảng 3</w:t>
        </w:r>
        <w:r w:rsidR="0066384A" w:rsidRPr="00590E77">
          <w:rPr>
            <w:rStyle w:val="Hyperlink"/>
            <w:noProof/>
          </w:rPr>
          <w:noBreakHyphen/>
          <w:t>21 Đặc tả UC007</w:t>
        </w:r>
        <w:r w:rsidR="0066384A">
          <w:rPr>
            <w:noProof/>
            <w:webHidden/>
          </w:rPr>
          <w:tab/>
        </w:r>
        <w:r w:rsidR="0066384A">
          <w:rPr>
            <w:noProof/>
            <w:webHidden/>
          </w:rPr>
          <w:fldChar w:fldCharType="begin"/>
        </w:r>
        <w:r w:rsidR="0066384A">
          <w:rPr>
            <w:noProof/>
            <w:webHidden/>
          </w:rPr>
          <w:instrText xml:space="preserve"> PAGEREF _Toc8741825 \h </w:instrText>
        </w:r>
        <w:r w:rsidR="0066384A">
          <w:rPr>
            <w:noProof/>
            <w:webHidden/>
          </w:rPr>
        </w:r>
        <w:r w:rsidR="0066384A">
          <w:rPr>
            <w:noProof/>
            <w:webHidden/>
          </w:rPr>
          <w:fldChar w:fldCharType="separate"/>
        </w:r>
        <w:r w:rsidR="0066384A">
          <w:rPr>
            <w:noProof/>
            <w:webHidden/>
          </w:rPr>
          <w:t>84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6" w:history="1">
        <w:r w:rsidR="0066384A" w:rsidRPr="00590E77">
          <w:rPr>
            <w:rStyle w:val="Hyperlink"/>
            <w:noProof/>
          </w:rPr>
          <w:t>Bảng 3</w:t>
        </w:r>
        <w:r w:rsidR="0066384A" w:rsidRPr="00590E77">
          <w:rPr>
            <w:rStyle w:val="Hyperlink"/>
            <w:noProof/>
          </w:rPr>
          <w:noBreakHyphen/>
          <w:t>22 Đặc tả UC008</w:t>
        </w:r>
        <w:r w:rsidR="0066384A">
          <w:rPr>
            <w:noProof/>
            <w:webHidden/>
          </w:rPr>
          <w:tab/>
        </w:r>
        <w:r w:rsidR="0066384A">
          <w:rPr>
            <w:noProof/>
            <w:webHidden/>
          </w:rPr>
          <w:fldChar w:fldCharType="begin"/>
        </w:r>
        <w:r w:rsidR="0066384A">
          <w:rPr>
            <w:noProof/>
            <w:webHidden/>
          </w:rPr>
          <w:instrText xml:space="preserve"> PAGEREF _Toc8741826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7" w:history="1">
        <w:r w:rsidR="0066384A" w:rsidRPr="00590E77">
          <w:rPr>
            <w:rStyle w:val="Hyperlink"/>
            <w:noProof/>
          </w:rPr>
          <w:t>Bảng 3</w:t>
        </w:r>
        <w:r w:rsidR="0066384A" w:rsidRPr="00590E77">
          <w:rPr>
            <w:rStyle w:val="Hyperlink"/>
            <w:noProof/>
          </w:rPr>
          <w:noBreakHyphen/>
          <w:t>23 Đặc tả UC008a</w:t>
        </w:r>
        <w:r w:rsidR="0066384A">
          <w:rPr>
            <w:noProof/>
            <w:webHidden/>
          </w:rPr>
          <w:tab/>
        </w:r>
        <w:r w:rsidR="0066384A">
          <w:rPr>
            <w:noProof/>
            <w:webHidden/>
          </w:rPr>
          <w:fldChar w:fldCharType="begin"/>
        </w:r>
        <w:r w:rsidR="0066384A">
          <w:rPr>
            <w:noProof/>
            <w:webHidden/>
          </w:rPr>
          <w:instrText xml:space="preserve"> PAGEREF _Toc8741827 \h </w:instrText>
        </w:r>
        <w:r w:rsidR="0066384A">
          <w:rPr>
            <w:noProof/>
            <w:webHidden/>
          </w:rPr>
        </w:r>
        <w:r w:rsidR="0066384A">
          <w:rPr>
            <w:noProof/>
            <w:webHidden/>
          </w:rPr>
          <w:fldChar w:fldCharType="separate"/>
        </w:r>
        <w:r w:rsidR="0066384A">
          <w:rPr>
            <w:noProof/>
            <w:webHidden/>
          </w:rPr>
          <w:t>89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8" w:history="1">
        <w:r w:rsidR="0066384A" w:rsidRPr="00590E77">
          <w:rPr>
            <w:rStyle w:val="Hyperlink"/>
            <w:noProof/>
          </w:rPr>
          <w:t>Bảng 3</w:t>
        </w:r>
        <w:r w:rsidR="0066384A" w:rsidRPr="00590E77">
          <w:rPr>
            <w:rStyle w:val="Hyperlink"/>
            <w:noProof/>
          </w:rPr>
          <w:noBreakHyphen/>
          <w:t>24 Đặc tả UC008b</w:t>
        </w:r>
        <w:r w:rsidR="0066384A">
          <w:rPr>
            <w:noProof/>
            <w:webHidden/>
          </w:rPr>
          <w:tab/>
        </w:r>
        <w:r w:rsidR="0066384A">
          <w:rPr>
            <w:noProof/>
            <w:webHidden/>
          </w:rPr>
          <w:fldChar w:fldCharType="begin"/>
        </w:r>
        <w:r w:rsidR="0066384A">
          <w:rPr>
            <w:noProof/>
            <w:webHidden/>
          </w:rPr>
          <w:instrText xml:space="preserve"> PAGEREF _Toc8741828 \h </w:instrText>
        </w:r>
        <w:r w:rsidR="0066384A">
          <w:rPr>
            <w:noProof/>
            <w:webHidden/>
          </w:rPr>
        </w:r>
        <w:r w:rsidR="0066384A">
          <w:rPr>
            <w:noProof/>
            <w:webHidden/>
          </w:rPr>
          <w:fldChar w:fldCharType="separate"/>
        </w:r>
        <w:r w:rsidR="0066384A">
          <w:rPr>
            <w:noProof/>
            <w:webHidden/>
          </w:rPr>
          <w:t>92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29" w:history="1">
        <w:r w:rsidR="0066384A" w:rsidRPr="00590E77">
          <w:rPr>
            <w:rStyle w:val="Hyperlink"/>
            <w:noProof/>
          </w:rPr>
          <w:t>Bảng 3</w:t>
        </w:r>
        <w:r w:rsidR="0066384A" w:rsidRPr="00590E77">
          <w:rPr>
            <w:rStyle w:val="Hyperlink"/>
            <w:noProof/>
          </w:rPr>
          <w:noBreakHyphen/>
          <w:t>25 Đặc tả UC009</w:t>
        </w:r>
        <w:r w:rsidR="0066384A">
          <w:rPr>
            <w:noProof/>
            <w:webHidden/>
          </w:rPr>
          <w:tab/>
        </w:r>
        <w:r w:rsidR="0066384A">
          <w:rPr>
            <w:noProof/>
            <w:webHidden/>
          </w:rPr>
          <w:fldChar w:fldCharType="begin"/>
        </w:r>
        <w:r w:rsidR="0066384A">
          <w:rPr>
            <w:noProof/>
            <w:webHidden/>
          </w:rPr>
          <w:instrText xml:space="preserve"> PAGEREF _Toc8741829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0" w:history="1">
        <w:r w:rsidR="0066384A" w:rsidRPr="00590E77">
          <w:rPr>
            <w:rStyle w:val="Hyperlink"/>
            <w:noProof/>
          </w:rPr>
          <w:t>Bảng 3</w:t>
        </w:r>
        <w:r w:rsidR="0066384A" w:rsidRPr="00590E77">
          <w:rPr>
            <w:rStyle w:val="Hyperlink"/>
            <w:noProof/>
          </w:rPr>
          <w:noBreakHyphen/>
          <w:t>26 Đặc tả UC010</w:t>
        </w:r>
        <w:r w:rsidR="0066384A">
          <w:rPr>
            <w:noProof/>
            <w:webHidden/>
          </w:rPr>
          <w:tab/>
        </w:r>
        <w:r w:rsidR="0066384A">
          <w:rPr>
            <w:noProof/>
            <w:webHidden/>
          </w:rPr>
          <w:fldChar w:fldCharType="begin"/>
        </w:r>
        <w:r w:rsidR="0066384A">
          <w:rPr>
            <w:noProof/>
            <w:webHidden/>
          </w:rPr>
          <w:instrText xml:space="preserve"> PAGEREF _Toc8741830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1" w:history="1">
        <w:r w:rsidR="0066384A" w:rsidRPr="00590E77">
          <w:rPr>
            <w:rStyle w:val="Hyperlink"/>
            <w:noProof/>
          </w:rPr>
          <w:t>Bảng 3</w:t>
        </w:r>
        <w:r w:rsidR="0066384A" w:rsidRPr="00590E77">
          <w:rPr>
            <w:rStyle w:val="Hyperlink"/>
            <w:noProof/>
          </w:rPr>
          <w:noBreakHyphen/>
          <w:t>27 Đặc tả UC010a</w:t>
        </w:r>
        <w:r w:rsidR="0066384A">
          <w:rPr>
            <w:noProof/>
            <w:webHidden/>
          </w:rPr>
          <w:tab/>
        </w:r>
        <w:r w:rsidR="0066384A">
          <w:rPr>
            <w:noProof/>
            <w:webHidden/>
          </w:rPr>
          <w:fldChar w:fldCharType="begin"/>
        </w:r>
        <w:r w:rsidR="0066384A">
          <w:rPr>
            <w:noProof/>
            <w:webHidden/>
          </w:rPr>
          <w:instrText xml:space="preserve"> PAGEREF _Toc8741831 \h </w:instrText>
        </w:r>
        <w:r w:rsidR="0066384A">
          <w:rPr>
            <w:noProof/>
            <w:webHidden/>
          </w:rPr>
        </w:r>
        <w:r w:rsidR="0066384A">
          <w:rPr>
            <w:noProof/>
            <w:webHidden/>
          </w:rPr>
          <w:fldChar w:fldCharType="separate"/>
        </w:r>
        <w:r w:rsidR="0066384A">
          <w:rPr>
            <w:noProof/>
            <w:webHidden/>
          </w:rPr>
          <w:t>100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2" w:history="1">
        <w:r w:rsidR="0066384A" w:rsidRPr="00590E77">
          <w:rPr>
            <w:rStyle w:val="Hyperlink"/>
            <w:noProof/>
          </w:rPr>
          <w:t>Bảng 3</w:t>
        </w:r>
        <w:r w:rsidR="0066384A" w:rsidRPr="00590E77">
          <w:rPr>
            <w:rStyle w:val="Hyperlink"/>
            <w:noProof/>
          </w:rPr>
          <w:noBreakHyphen/>
          <w:t>28 Đặc tả UC010b</w:t>
        </w:r>
        <w:r w:rsidR="0066384A">
          <w:rPr>
            <w:noProof/>
            <w:webHidden/>
          </w:rPr>
          <w:tab/>
        </w:r>
        <w:r w:rsidR="0066384A">
          <w:rPr>
            <w:noProof/>
            <w:webHidden/>
          </w:rPr>
          <w:fldChar w:fldCharType="begin"/>
        </w:r>
        <w:r w:rsidR="0066384A">
          <w:rPr>
            <w:noProof/>
            <w:webHidden/>
          </w:rPr>
          <w:instrText xml:space="preserve"> PAGEREF _Toc8741832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3" w:history="1">
        <w:r w:rsidR="0066384A" w:rsidRPr="00590E77">
          <w:rPr>
            <w:rStyle w:val="Hyperlink"/>
            <w:noProof/>
          </w:rPr>
          <w:t>Bảng 3</w:t>
        </w:r>
        <w:r w:rsidR="0066384A" w:rsidRPr="00590E77">
          <w:rPr>
            <w:rStyle w:val="Hyperlink"/>
            <w:noProof/>
          </w:rPr>
          <w:noBreakHyphen/>
          <w:t>29 Đặc tả UC011</w:t>
        </w:r>
        <w:r w:rsidR="0066384A">
          <w:rPr>
            <w:noProof/>
            <w:webHidden/>
          </w:rPr>
          <w:tab/>
        </w:r>
        <w:r w:rsidR="0066384A">
          <w:rPr>
            <w:noProof/>
            <w:webHidden/>
          </w:rPr>
          <w:fldChar w:fldCharType="begin"/>
        </w:r>
        <w:r w:rsidR="0066384A">
          <w:rPr>
            <w:noProof/>
            <w:webHidden/>
          </w:rPr>
          <w:instrText xml:space="preserve"> PAGEREF _Toc8741833 \h </w:instrText>
        </w:r>
        <w:r w:rsidR="0066384A">
          <w:rPr>
            <w:noProof/>
            <w:webHidden/>
          </w:rPr>
        </w:r>
        <w:r w:rsidR="0066384A">
          <w:rPr>
            <w:noProof/>
            <w:webHidden/>
          </w:rPr>
          <w:fldChar w:fldCharType="separate"/>
        </w:r>
        <w:r w:rsidR="0066384A">
          <w:rPr>
            <w:noProof/>
            <w:webHidden/>
          </w:rPr>
          <w:t>105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4" w:history="1">
        <w:r w:rsidR="0066384A" w:rsidRPr="00590E77">
          <w:rPr>
            <w:rStyle w:val="Hyperlink"/>
            <w:noProof/>
          </w:rPr>
          <w:t>Bảng 3</w:t>
        </w:r>
        <w:r w:rsidR="0066384A" w:rsidRPr="00590E77">
          <w:rPr>
            <w:rStyle w:val="Hyperlink"/>
            <w:noProof/>
          </w:rPr>
          <w:noBreakHyphen/>
          <w:t>30 Đặc tả UC012</w:t>
        </w:r>
        <w:r w:rsidR="0066384A">
          <w:rPr>
            <w:noProof/>
            <w:webHidden/>
          </w:rPr>
          <w:tab/>
        </w:r>
        <w:r w:rsidR="0066384A">
          <w:rPr>
            <w:noProof/>
            <w:webHidden/>
          </w:rPr>
          <w:fldChar w:fldCharType="begin"/>
        </w:r>
        <w:r w:rsidR="0066384A">
          <w:rPr>
            <w:noProof/>
            <w:webHidden/>
          </w:rPr>
          <w:instrText xml:space="preserve"> PAGEREF _Toc8741834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5" w:history="1">
        <w:r w:rsidR="0066384A" w:rsidRPr="00590E77">
          <w:rPr>
            <w:rStyle w:val="Hyperlink"/>
            <w:noProof/>
          </w:rPr>
          <w:t>Bảng 3</w:t>
        </w:r>
        <w:r w:rsidR="0066384A" w:rsidRPr="00590E77">
          <w:rPr>
            <w:rStyle w:val="Hyperlink"/>
            <w:noProof/>
          </w:rPr>
          <w:noBreakHyphen/>
          <w:t>31 Đặc tả UC012a</w:t>
        </w:r>
        <w:r w:rsidR="0066384A">
          <w:rPr>
            <w:noProof/>
            <w:webHidden/>
          </w:rPr>
          <w:tab/>
        </w:r>
        <w:r w:rsidR="0066384A">
          <w:rPr>
            <w:noProof/>
            <w:webHidden/>
          </w:rPr>
          <w:fldChar w:fldCharType="begin"/>
        </w:r>
        <w:r w:rsidR="0066384A">
          <w:rPr>
            <w:noProof/>
            <w:webHidden/>
          </w:rPr>
          <w:instrText xml:space="preserve"> PAGEREF _Toc8741835 \h </w:instrText>
        </w:r>
        <w:r w:rsidR="0066384A">
          <w:rPr>
            <w:noProof/>
            <w:webHidden/>
          </w:rPr>
        </w:r>
        <w:r w:rsidR="0066384A">
          <w:rPr>
            <w:noProof/>
            <w:webHidden/>
          </w:rPr>
          <w:fldChar w:fldCharType="separate"/>
        </w:r>
        <w:r w:rsidR="0066384A">
          <w:rPr>
            <w:noProof/>
            <w:webHidden/>
          </w:rPr>
          <w:t>110</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6" w:history="1">
        <w:r w:rsidR="0066384A" w:rsidRPr="00590E77">
          <w:rPr>
            <w:rStyle w:val="Hyperlink"/>
            <w:noProof/>
          </w:rPr>
          <w:t>Bảng 3</w:t>
        </w:r>
        <w:r w:rsidR="0066384A" w:rsidRPr="00590E77">
          <w:rPr>
            <w:rStyle w:val="Hyperlink"/>
            <w:noProof/>
          </w:rPr>
          <w:noBreakHyphen/>
          <w:t>32 Đặc tả UC012b</w:t>
        </w:r>
        <w:r w:rsidR="0066384A">
          <w:rPr>
            <w:noProof/>
            <w:webHidden/>
          </w:rPr>
          <w:tab/>
        </w:r>
        <w:r w:rsidR="0066384A">
          <w:rPr>
            <w:noProof/>
            <w:webHidden/>
          </w:rPr>
          <w:fldChar w:fldCharType="begin"/>
        </w:r>
        <w:r w:rsidR="0066384A">
          <w:rPr>
            <w:noProof/>
            <w:webHidden/>
          </w:rPr>
          <w:instrText xml:space="preserve"> PAGEREF _Toc8741836 \h </w:instrText>
        </w:r>
        <w:r w:rsidR="0066384A">
          <w:rPr>
            <w:noProof/>
            <w:webHidden/>
          </w:rPr>
        </w:r>
        <w:r w:rsidR="0066384A">
          <w:rPr>
            <w:noProof/>
            <w:webHidden/>
          </w:rPr>
          <w:fldChar w:fldCharType="separate"/>
        </w:r>
        <w:r w:rsidR="0066384A">
          <w:rPr>
            <w:noProof/>
            <w:webHidden/>
          </w:rPr>
          <w:t>112</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7" w:history="1">
        <w:r w:rsidR="0066384A" w:rsidRPr="00590E77">
          <w:rPr>
            <w:rStyle w:val="Hyperlink"/>
            <w:noProof/>
          </w:rPr>
          <w:t>Bảng 3</w:t>
        </w:r>
        <w:r w:rsidR="0066384A" w:rsidRPr="00590E77">
          <w:rPr>
            <w:rStyle w:val="Hyperlink"/>
            <w:noProof/>
          </w:rPr>
          <w:noBreakHyphen/>
          <w:t>33 Đặc tả UC013</w:t>
        </w:r>
        <w:r w:rsidR="0066384A">
          <w:rPr>
            <w:noProof/>
            <w:webHidden/>
          </w:rPr>
          <w:tab/>
        </w:r>
        <w:r w:rsidR="0066384A">
          <w:rPr>
            <w:noProof/>
            <w:webHidden/>
          </w:rPr>
          <w:fldChar w:fldCharType="begin"/>
        </w:r>
        <w:r w:rsidR="0066384A">
          <w:rPr>
            <w:noProof/>
            <w:webHidden/>
          </w:rPr>
          <w:instrText xml:space="preserve"> PAGEREF _Toc8741837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8" w:history="1">
        <w:r w:rsidR="0066384A" w:rsidRPr="00590E77">
          <w:rPr>
            <w:rStyle w:val="Hyperlink"/>
            <w:noProof/>
          </w:rPr>
          <w:t>Bảng 3</w:t>
        </w:r>
        <w:r w:rsidR="0066384A" w:rsidRPr="00590E77">
          <w:rPr>
            <w:rStyle w:val="Hyperlink"/>
            <w:noProof/>
          </w:rPr>
          <w:noBreakHyphen/>
          <w:t>34 Đặc tả UC014</w:t>
        </w:r>
        <w:r w:rsidR="0066384A">
          <w:rPr>
            <w:noProof/>
            <w:webHidden/>
          </w:rPr>
          <w:tab/>
        </w:r>
        <w:r w:rsidR="0066384A">
          <w:rPr>
            <w:noProof/>
            <w:webHidden/>
          </w:rPr>
          <w:fldChar w:fldCharType="begin"/>
        </w:r>
        <w:r w:rsidR="0066384A">
          <w:rPr>
            <w:noProof/>
            <w:webHidden/>
          </w:rPr>
          <w:instrText xml:space="preserve"> PAGEREF _Toc8741838 \h </w:instrText>
        </w:r>
        <w:r w:rsidR="0066384A">
          <w:rPr>
            <w:noProof/>
            <w:webHidden/>
          </w:rPr>
        </w:r>
        <w:r w:rsidR="0066384A">
          <w:rPr>
            <w:noProof/>
            <w:webHidden/>
          </w:rPr>
          <w:fldChar w:fldCharType="separate"/>
        </w:r>
        <w:r w:rsidR="0066384A">
          <w:rPr>
            <w:noProof/>
            <w:webHidden/>
          </w:rPr>
          <w:t>117</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39" w:history="1">
        <w:r w:rsidR="0066384A" w:rsidRPr="00590E77">
          <w:rPr>
            <w:rStyle w:val="Hyperlink"/>
            <w:noProof/>
          </w:rPr>
          <w:t>Bảng 3</w:t>
        </w:r>
        <w:r w:rsidR="0066384A" w:rsidRPr="00590E77">
          <w:rPr>
            <w:rStyle w:val="Hyperlink"/>
            <w:noProof/>
          </w:rPr>
          <w:noBreakHyphen/>
          <w:t>35 Đặc tả UC015</w:t>
        </w:r>
        <w:r w:rsidR="0066384A">
          <w:rPr>
            <w:noProof/>
            <w:webHidden/>
          </w:rPr>
          <w:tab/>
        </w:r>
        <w:r w:rsidR="0066384A">
          <w:rPr>
            <w:noProof/>
            <w:webHidden/>
          </w:rPr>
          <w:fldChar w:fldCharType="begin"/>
        </w:r>
        <w:r w:rsidR="0066384A">
          <w:rPr>
            <w:noProof/>
            <w:webHidden/>
          </w:rPr>
          <w:instrText xml:space="preserve"> PAGEREF _Toc8741839 \h </w:instrText>
        </w:r>
        <w:r w:rsidR="0066384A">
          <w:rPr>
            <w:noProof/>
            <w:webHidden/>
          </w:rPr>
        </w:r>
        <w:r w:rsidR="0066384A">
          <w:rPr>
            <w:noProof/>
            <w:webHidden/>
          </w:rPr>
          <w:fldChar w:fldCharType="separate"/>
        </w:r>
        <w:r w:rsidR="0066384A">
          <w:rPr>
            <w:noProof/>
            <w:webHidden/>
          </w:rPr>
          <w:t>119</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0" w:history="1">
        <w:r w:rsidR="0066384A" w:rsidRPr="00590E77">
          <w:rPr>
            <w:rStyle w:val="Hyperlink"/>
            <w:noProof/>
          </w:rPr>
          <w:t>Bảng 3</w:t>
        </w:r>
        <w:r w:rsidR="0066384A" w:rsidRPr="00590E77">
          <w:rPr>
            <w:rStyle w:val="Hyperlink"/>
            <w:noProof/>
          </w:rPr>
          <w:noBreakHyphen/>
          <w:t>36 Đặc tả UC016</w:t>
        </w:r>
        <w:r w:rsidR="0066384A">
          <w:rPr>
            <w:noProof/>
            <w:webHidden/>
          </w:rPr>
          <w:tab/>
        </w:r>
        <w:r w:rsidR="0066384A">
          <w:rPr>
            <w:noProof/>
            <w:webHidden/>
          </w:rPr>
          <w:fldChar w:fldCharType="begin"/>
        </w:r>
        <w:r w:rsidR="0066384A">
          <w:rPr>
            <w:noProof/>
            <w:webHidden/>
          </w:rPr>
          <w:instrText xml:space="preserve"> PAGEREF _Toc8741840 \h </w:instrText>
        </w:r>
        <w:r w:rsidR="0066384A">
          <w:rPr>
            <w:noProof/>
            <w:webHidden/>
          </w:rPr>
        </w:r>
        <w:r w:rsidR="0066384A">
          <w:rPr>
            <w:noProof/>
            <w:webHidden/>
          </w:rPr>
          <w:fldChar w:fldCharType="separate"/>
        </w:r>
        <w:r w:rsidR="0066384A">
          <w:rPr>
            <w:noProof/>
            <w:webHidden/>
          </w:rPr>
          <w:t>123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1" w:history="1">
        <w:r w:rsidR="0066384A" w:rsidRPr="00590E77">
          <w:rPr>
            <w:rStyle w:val="Hyperlink"/>
            <w:noProof/>
          </w:rPr>
          <w:t>Bảng 3</w:t>
        </w:r>
        <w:r w:rsidR="0066384A" w:rsidRPr="00590E77">
          <w:rPr>
            <w:rStyle w:val="Hyperlink"/>
            <w:noProof/>
          </w:rPr>
          <w:noBreakHyphen/>
          <w:t>37 Đặc tả UC017</w:t>
        </w:r>
        <w:r w:rsidR="0066384A">
          <w:rPr>
            <w:noProof/>
            <w:webHidden/>
          </w:rPr>
          <w:tab/>
        </w:r>
        <w:r w:rsidR="0066384A">
          <w:rPr>
            <w:noProof/>
            <w:webHidden/>
          </w:rPr>
          <w:fldChar w:fldCharType="begin"/>
        </w:r>
        <w:r w:rsidR="0066384A">
          <w:rPr>
            <w:noProof/>
            <w:webHidden/>
          </w:rPr>
          <w:instrText xml:space="preserve"> PAGEREF _Toc8741841 \h </w:instrText>
        </w:r>
        <w:r w:rsidR="0066384A">
          <w:rPr>
            <w:noProof/>
            <w:webHidden/>
          </w:rPr>
        </w:r>
        <w:r w:rsidR="0066384A">
          <w:rPr>
            <w:noProof/>
            <w:webHidden/>
          </w:rPr>
          <w:fldChar w:fldCharType="separate"/>
        </w:r>
        <w:r w:rsidR="0066384A">
          <w:rPr>
            <w:noProof/>
            <w:webHidden/>
          </w:rPr>
          <w:t>126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2" w:history="1">
        <w:r w:rsidR="0066384A" w:rsidRPr="00590E77">
          <w:rPr>
            <w:rStyle w:val="Hyperlink"/>
            <w:noProof/>
          </w:rPr>
          <w:t>Bảng 3</w:t>
        </w:r>
        <w:r w:rsidR="0066384A" w:rsidRPr="00590E77">
          <w:rPr>
            <w:rStyle w:val="Hyperlink"/>
            <w:noProof/>
          </w:rPr>
          <w:noBreakHyphen/>
          <w:t>38 Đặc tả UC017a</w:t>
        </w:r>
        <w:r w:rsidR="0066384A">
          <w:rPr>
            <w:noProof/>
            <w:webHidden/>
          </w:rPr>
          <w:tab/>
        </w:r>
        <w:r w:rsidR="0066384A">
          <w:rPr>
            <w:noProof/>
            <w:webHidden/>
          </w:rPr>
          <w:fldChar w:fldCharType="begin"/>
        </w:r>
        <w:r w:rsidR="0066384A">
          <w:rPr>
            <w:noProof/>
            <w:webHidden/>
          </w:rPr>
          <w:instrText xml:space="preserve"> PAGEREF _Toc8741842 \h </w:instrText>
        </w:r>
        <w:r w:rsidR="0066384A">
          <w:rPr>
            <w:noProof/>
            <w:webHidden/>
          </w:rPr>
        </w:r>
        <w:r w:rsidR="0066384A">
          <w:rPr>
            <w:noProof/>
            <w:webHidden/>
          </w:rPr>
          <w:fldChar w:fldCharType="separate"/>
        </w:r>
        <w:r w:rsidR="0066384A">
          <w:rPr>
            <w:noProof/>
            <w:webHidden/>
          </w:rPr>
          <w:t>128</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3" w:history="1">
        <w:r w:rsidR="0066384A" w:rsidRPr="00590E77">
          <w:rPr>
            <w:rStyle w:val="Hyperlink"/>
            <w:noProof/>
          </w:rPr>
          <w:t>Bảng 3</w:t>
        </w:r>
        <w:r w:rsidR="0066384A" w:rsidRPr="00590E77">
          <w:rPr>
            <w:rStyle w:val="Hyperlink"/>
            <w:noProof/>
          </w:rPr>
          <w:noBreakHyphen/>
          <w:t>39 Đặc tả UC018</w:t>
        </w:r>
        <w:r w:rsidR="0066384A">
          <w:rPr>
            <w:noProof/>
            <w:webHidden/>
          </w:rPr>
          <w:tab/>
        </w:r>
        <w:r w:rsidR="0066384A">
          <w:rPr>
            <w:noProof/>
            <w:webHidden/>
          </w:rPr>
          <w:fldChar w:fldCharType="begin"/>
        </w:r>
        <w:r w:rsidR="0066384A">
          <w:rPr>
            <w:noProof/>
            <w:webHidden/>
          </w:rPr>
          <w:instrText xml:space="preserve"> PAGEREF _Toc8741843 \h </w:instrText>
        </w:r>
        <w:r w:rsidR="0066384A">
          <w:rPr>
            <w:noProof/>
            <w:webHidden/>
          </w:rPr>
        </w:r>
        <w:r w:rsidR="0066384A">
          <w:rPr>
            <w:noProof/>
            <w:webHidden/>
          </w:rPr>
          <w:fldChar w:fldCharType="separate"/>
        </w:r>
        <w:r w:rsidR="0066384A">
          <w:rPr>
            <w:noProof/>
            <w:webHidden/>
          </w:rPr>
          <w:t>131</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4" w:history="1">
        <w:r w:rsidR="0066384A" w:rsidRPr="00590E77">
          <w:rPr>
            <w:rStyle w:val="Hyperlink"/>
            <w:noProof/>
          </w:rPr>
          <w:t>Bảng 3</w:t>
        </w:r>
        <w:r w:rsidR="0066384A" w:rsidRPr="00590E77">
          <w:rPr>
            <w:rStyle w:val="Hyperlink"/>
            <w:noProof/>
          </w:rPr>
          <w:noBreakHyphen/>
          <w:t>40 Đặc tả UC019</w:t>
        </w:r>
        <w:r w:rsidR="0066384A">
          <w:rPr>
            <w:noProof/>
            <w:webHidden/>
          </w:rPr>
          <w:tab/>
        </w:r>
        <w:r w:rsidR="0066384A">
          <w:rPr>
            <w:noProof/>
            <w:webHidden/>
          </w:rPr>
          <w:fldChar w:fldCharType="begin"/>
        </w:r>
        <w:r w:rsidR="0066384A">
          <w:rPr>
            <w:noProof/>
            <w:webHidden/>
          </w:rPr>
          <w:instrText xml:space="preserve"> PAGEREF _Toc8741844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5" w:history="1">
        <w:r w:rsidR="0066384A" w:rsidRPr="00590E77">
          <w:rPr>
            <w:rStyle w:val="Hyperlink"/>
            <w:noProof/>
          </w:rPr>
          <w:t>Bảng 3</w:t>
        </w:r>
        <w:r w:rsidR="0066384A" w:rsidRPr="00590E77">
          <w:rPr>
            <w:rStyle w:val="Hyperlink"/>
            <w:noProof/>
          </w:rPr>
          <w:noBreakHyphen/>
          <w:t>41Đặc tả UC020</w:t>
        </w:r>
        <w:r w:rsidR="0066384A">
          <w:rPr>
            <w:noProof/>
            <w:webHidden/>
          </w:rPr>
          <w:tab/>
        </w:r>
        <w:r w:rsidR="0066384A">
          <w:rPr>
            <w:noProof/>
            <w:webHidden/>
          </w:rPr>
          <w:fldChar w:fldCharType="begin"/>
        </w:r>
        <w:r w:rsidR="0066384A">
          <w:rPr>
            <w:noProof/>
            <w:webHidden/>
          </w:rPr>
          <w:instrText xml:space="preserve"> PAGEREF _Toc8741845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6" w:history="1">
        <w:r w:rsidR="0066384A" w:rsidRPr="00590E77">
          <w:rPr>
            <w:rStyle w:val="Hyperlink"/>
            <w:noProof/>
          </w:rPr>
          <w:t>Bảng 3</w:t>
        </w:r>
        <w:r w:rsidR="0066384A" w:rsidRPr="00590E77">
          <w:rPr>
            <w:rStyle w:val="Hyperlink"/>
            <w:noProof/>
          </w:rPr>
          <w:noBreakHyphen/>
          <w:t>42 Đặc tả UC021</w:t>
        </w:r>
        <w:r w:rsidR="0066384A">
          <w:rPr>
            <w:noProof/>
            <w:webHidden/>
          </w:rPr>
          <w:tab/>
        </w:r>
        <w:r w:rsidR="0066384A">
          <w:rPr>
            <w:noProof/>
            <w:webHidden/>
          </w:rPr>
          <w:fldChar w:fldCharType="begin"/>
        </w:r>
        <w:r w:rsidR="0066384A">
          <w:rPr>
            <w:noProof/>
            <w:webHidden/>
          </w:rPr>
          <w:instrText xml:space="preserve"> PAGEREF _Toc8741846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77139E">
      <w:pPr>
        <w:pStyle w:val="TableofFigures"/>
        <w:tabs>
          <w:tab w:val="right" w:leader="dot" w:pos="8778"/>
        </w:tabs>
        <w:rPr>
          <w:rFonts w:asciiTheme="minorHAnsi" w:eastAsiaTheme="minorEastAsia" w:hAnsiTheme="minorHAnsi" w:cstheme="minorBidi"/>
          <w:noProof/>
          <w:sz w:val="22"/>
          <w:szCs w:val="22"/>
        </w:rPr>
      </w:pPr>
      <w:hyperlink w:anchor="_Toc8741847" w:history="1">
        <w:r w:rsidR="0066384A" w:rsidRPr="00590E77">
          <w:rPr>
            <w:rStyle w:val="Hyperlink"/>
            <w:noProof/>
          </w:rPr>
          <w:t>Bảng 3</w:t>
        </w:r>
        <w:r w:rsidR="0066384A" w:rsidRPr="00590E77">
          <w:rPr>
            <w:rStyle w:val="Hyperlink"/>
            <w:noProof/>
          </w:rPr>
          <w:noBreakHyphen/>
          <w:t>43 Đặc tả UC021a,b,c</w:t>
        </w:r>
        <w:r w:rsidR="0066384A">
          <w:rPr>
            <w:noProof/>
            <w:webHidden/>
          </w:rPr>
          <w:tab/>
        </w:r>
        <w:r w:rsidR="0066384A">
          <w:rPr>
            <w:noProof/>
            <w:webHidden/>
          </w:rPr>
          <w:fldChar w:fldCharType="begin"/>
        </w:r>
        <w:r w:rsidR="0066384A">
          <w:rPr>
            <w:noProof/>
            <w:webHidden/>
          </w:rPr>
          <w:instrText xml:space="preserve"> PAGEREF _Toc8741847 \h </w:instrText>
        </w:r>
        <w:r w:rsidR="0066384A">
          <w:rPr>
            <w:noProof/>
            <w:webHidden/>
          </w:rPr>
        </w:r>
        <w:r w:rsidR="0066384A">
          <w:rPr>
            <w:noProof/>
            <w:webHidden/>
          </w:rPr>
          <w:fldChar w:fldCharType="separate"/>
        </w:r>
        <w:r w:rsidR="0066384A">
          <w:rPr>
            <w:noProof/>
            <w:webHidden/>
          </w:rPr>
          <w:t>137</w:t>
        </w:r>
        <w:r w:rsidR="0066384A">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ins w:id="7" w:author="LEO" w:date="2019-05-14T17:55:00Z"/>
          <w:b/>
          <w:bCs/>
          <w:kern w:val="32"/>
          <w:sz w:val="32"/>
          <w:szCs w:val="32"/>
        </w:rPr>
      </w:pPr>
      <w:bookmarkStart w:id="8" w:name="_Toc8741851"/>
      <w:ins w:id="9" w:author="LEO" w:date="2019-05-14T17:55:00Z">
        <w:r>
          <w:br w:type="page"/>
        </w:r>
      </w:ins>
    </w:p>
    <w:p w:rsidR="002D2AB3" w:rsidRPr="00C61F15" w:rsidRDefault="003F5670" w:rsidP="00C61F15">
      <w:pPr>
        <w:pStyle w:val="Heading1"/>
        <w:numPr>
          <w:ilvl w:val="0"/>
          <w:numId w:val="0"/>
        </w:numPr>
        <w:rPr>
          <w:rFonts w:cs="Times New Roman"/>
        </w:rPr>
      </w:pPr>
      <w:r w:rsidRPr="00523A4F">
        <w:rPr>
          <w:rFonts w:cs="Times New Roman"/>
        </w:rPr>
        <w:lastRenderedPageBreak/>
        <w:t xml:space="preserve">DANH MỤC CÁC </w:t>
      </w:r>
      <w:r>
        <w:rPr>
          <w:rFonts w:cs="Times New Roman"/>
        </w:rPr>
        <w:t>TỪ VIẾT TẮT</w:t>
      </w:r>
      <w:bookmarkEnd w:id="8"/>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10" w:name="_Ref262310752"/>
      <w:bookmarkStart w:id="11" w:name="_Toc8741852"/>
      <w:bookmarkStart w:id="12" w:name="_Ref262310598"/>
      <w:bookmarkStart w:id="13" w:name="_Ref262310605"/>
      <w:r w:rsidRPr="00523A4F">
        <w:rPr>
          <w:rFonts w:cs="Times New Roman"/>
        </w:rPr>
        <w:lastRenderedPageBreak/>
        <w:t>LỜI MỞ ĐẦU</w:t>
      </w:r>
      <w:bookmarkEnd w:id="10"/>
      <w:bookmarkEnd w:id="11"/>
    </w:p>
    <w:p w:rsidR="00B95B5E" w:rsidRPr="00523A4F" w:rsidRDefault="00B95B5E" w:rsidP="0022428A">
      <w:pPr>
        <w:pStyle w:val="NormalWeb"/>
        <w:spacing w:before="0" w:beforeAutospacing="0" w:after="0" w:afterAutospacing="0" w:line="360" w:lineRule="auto"/>
        <w:ind w:firstLine="562"/>
        <w:jc w:val="both"/>
      </w:pPr>
      <w:r w:rsidRPr="00AA42DF">
        <w:rPr>
          <w:color w:val="FF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AA42DF">
        <w:rPr>
          <w:color w:val="FF0000"/>
          <w:sz w:val="26"/>
          <w:szCs w:val="26"/>
        </w:rPr>
        <w:t>ợi ích</w:t>
      </w:r>
      <w:r w:rsidRPr="00AA42DF">
        <w:rPr>
          <w:color w:val="FF0000"/>
          <w:sz w:val="26"/>
          <w:szCs w:val="26"/>
        </w:rPr>
        <w:t xml:space="preserve">. </w:t>
      </w:r>
      <w:r w:rsidRPr="00523A4F">
        <w:rPr>
          <w:color w:val="000000"/>
          <w:sz w:val="26"/>
          <w:szCs w:val="26"/>
        </w:rPr>
        <w:t>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4" w:name="_Toc8741853"/>
      <w:r w:rsidRPr="00523A4F">
        <w:rPr>
          <w:rFonts w:cs="Times New Roman"/>
        </w:rPr>
        <w:t xml:space="preserve">: </w:t>
      </w:r>
      <w:bookmarkEnd w:id="12"/>
      <w:bookmarkEnd w:id="13"/>
      <w:r w:rsidRPr="00523A4F">
        <w:rPr>
          <w:rFonts w:cs="Times New Roman"/>
        </w:rPr>
        <w:t>GIỚI THIỆU</w:t>
      </w:r>
      <w:bookmarkEnd w:id="14"/>
      <w:r w:rsidRPr="00523A4F">
        <w:rPr>
          <w:rFonts w:cs="Times New Roman"/>
        </w:rPr>
        <w:t xml:space="preserve"> </w:t>
      </w:r>
    </w:p>
    <w:p w:rsidR="00A65EB7" w:rsidRPr="00523A4F" w:rsidRDefault="008D201A" w:rsidP="00BB0637">
      <w:pPr>
        <w:pStyle w:val="Heading2"/>
        <w:rPr>
          <w:rFonts w:cs="Times New Roman"/>
        </w:rPr>
      </w:pPr>
      <w:bookmarkStart w:id="15" w:name="_Toc8741854"/>
      <w:r w:rsidRPr="00523A4F">
        <w:rPr>
          <w:rFonts w:cs="Times New Roman"/>
        </w:rPr>
        <w:t>Tổng quan</w:t>
      </w:r>
      <w:bookmarkEnd w:id="15"/>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6" w:name="_Toc8741855"/>
      <w:r w:rsidRPr="00523A4F">
        <w:rPr>
          <w:rFonts w:cs="Times New Roman"/>
        </w:rPr>
        <w:t>Mục tiêu</w:t>
      </w:r>
      <w:r w:rsidR="00BB0637" w:rsidRPr="00523A4F">
        <w:rPr>
          <w:rFonts w:cs="Times New Roman"/>
        </w:rPr>
        <w:t xml:space="preserve"> đề tài</w:t>
      </w:r>
      <w:bookmarkEnd w:id="16"/>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del w:id="17" w:author="LEO" w:date="2019-05-14T16:16:00Z">
        <w:r w:rsidRPr="00523A4F" w:rsidDel="006B6B1D">
          <w:delText>Sau khi tìm hiểu nghiệp vụ,</w:delText>
        </w:r>
      </w:del>
      <w:ins w:id="18" w:author="LEO" w:date="2019-05-14T16:16:00Z">
        <w:r w:rsidR="006B6B1D">
          <w:t>X</w:t>
        </w:r>
      </w:ins>
      <w:del w:id="19" w:author="LEO" w:date="2019-05-14T16:16:00Z">
        <w:r w:rsidRPr="00523A4F" w:rsidDel="006B6B1D">
          <w:delText xml:space="preserve"> x</w:delText>
        </w:r>
      </w:del>
      <w:r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w:t>
      </w:r>
      <w:del w:id="20" w:author="LEO" w:date="2019-05-14T16:17:00Z">
        <w:r w:rsidRPr="00523A4F" w:rsidDel="006B6B1D">
          <w:rPr>
            <w:color w:val="000000"/>
            <w:sz w:val="26"/>
            <w:szCs w:val="26"/>
          </w:rPr>
          <w:delText>: có các thao tác</w:delText>
        </w:r>
      </w:del>
      <w:r w:rsidRPr="00523A4F">
        <w:rPr>
          <w:color w:val="000000"/>
          <w:sz w:val="26"/>
          <w:szCs w:val="26"/>
        </w:rPr>
        <w:t xml:space="preserve"> cập nhật </w:t>
      </w:r>
      <w:del w:id="21" w:author="LEO" w:date="2019-05-14T16:17:00Z">
        <w:r w:rsidRPr="00523A4F" w:rsidDel="006B6B1D">
          <w:rPr>
            <w:color w:val="000000"/>
            <w:sz w:val="26"/>
            <w:szCs w:val="26"/>
          </w:rPr>
          <w:delText xml:space="preserve">một số </w:delText>
        </w:r>
      </w:del>
      <w:r w:rsidRPr="00523A4F">
        <w:rPr>
          <w:color w:val="000000"/>
          <w:sz w:val="26"/>
          <w:szCs w:val="26"/>
        </w:rPr>
        <w:t>thông tin cá nhân; các thao tác</w:t>
      </w:r>
      <w:r w:rsidR="00E917B1">
        <w:rPr>
          <w:color w:val="000000"/>
          <w:sz w:val="26"/>
          <w:szCs w:val="26"/>
        </w:rPr>
        <w:t xml:space="preserve"> </w:t>
      </w:r>
      <w:del w:id="22" w:author="LEO" w:date="2019-05-14T16:17:00Z">
        <w:r w:rsidRPr="00523A4F" w:rsidDel="006B6B1D">
          <w:rPr>
            <w:color w:val="000000"/>
            <w:sz w:val="26"/>
            <w:szCs w:val="26"/>
          </w:rPr>
          <w:delText>(</w:delText>
        </w:r>
      </w:del>
      <w:r w:rsidRPr="00523A4F">
        <w:rPr>
          <w:color w:val="000000"/>
          <w:sz w:val="26"/>
          <w:szCs w:val="26"/>
        </w:rPr>
        <w:t>thêm, chỉnh sửa, xóa</w:t>
      </w:r>
      <w:del w:id="23" w:author="LEO" w:date="2019-05-14T16:17:00Z">
        <w:r w:rsidRPr="00523A4F" w:rsidDel="006B6B1D">
          <w:rPr>
            <w:color w:val="000000"/>
            <w:sz w:val="26"/>
            <w:szCs w:val="26"/>
          </w:rPr>
          <w:delText>) các</w:delText>
        </w:r>
      </w:del>
      <w:r w:rsidRPr="00523A4F">
        <w:rPr>
          <w:color w:val="000000"/>
          <w:sz w:val="26"/>
          <w:szCs w:val="26"/>
        </w:rPr>
        <w:t xml:space="preserve">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w:t>
      </w:r>
      <w:del w:id="24" w:author="LEO" w:date="2019-05-14T16:18:00Z">
        <w:r w:rsidRPr="00523A4F" w:rsidDel="006B6B1D">
          <w:rPr>
            <w:color w:val="000000"/>
            <w:sz w:val="26"/>
            <w:szCs w:val="26"/>
          </w:rPr>
          <w:delText xml:space="preserve">có thể </w:delText>
        </w:r>
      </w:del>
      <w:r w:rsidRPr="00523A4F">
        <w:rPr>
          <w:color w:val="000000"/>
          <w:sz w:val="26"/>
          <w:szCs w:val="26"/>
        </w:rPr>
        <w:t xml:space="preserve">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del w:id="25" w:author="LEO" w:date="2019-05-14T16:27:00Z">
        <w:r w:rsidRPr="00523A4F" w:rsidDel="009E6C24">
          <w:rPr>
            <w:color w:val="000000"/>
            <w:sz w:val="26"/>
            <w:szCs w:val="26"/>
          </w:rPr>
          <w:delText xml:space="preserve">thể </w:delText>
        </w:r>
      </w:del>
      <w:ins w:id="26" w:author="LEO" w:date="2019-05-14T16:27:00Z">
        <w:r w:rsidR="009E6C24">
          <w:rPr>
            <w:color w:val="000000"/>
            <w:sz w:val="26"/>
            <w:szCs w:val="26"/>
          </w:rPr>
          <w:t>chức năng</w:t>
        </w:r>
        <w:r w:rsidR="009E6C24" w:rsidRPr="00523A4F">
          <w:rPr>
            <w:color w:val="000000"/>
            <w:sz w:val="26"/>
            <w:szCs w:val="26"/>
          </w:rPr>
          <w:t xml:space="preserve"> </w:t>
        </w:r>
      </w:ins>
      <w:r w:rsidRPr="00523A4F">
        <w:rPr>
          <w:color w:val="000000"/>
          <w:sz w:val="26"/>
          <w:szCs w:val="26"/>
        </w:rPr>
        <w:t xml:space="preserve">thống kê </w:t>
      </w:r>
      <w:del w:id="27" w:author="LEO" w:date="2019-05-14T16:27:00Z">
        <w:r w:rsidRPr="00523A4F" w:rsidDel="009E6C24">
          <w:rPr>
            <w:color w:val="000000"/>
            <w:sz w:val="26"/>
            <w:szCs w:val="26"/>
          </w:rPr>
          <w:delText xml:space="preserve">dữ liệu về </w:delText>
        </w:r>
      </w:del>
      <w:r w:rsidRPr="00523A4F">
        <w:rPr>
          <w:color w:val="000000"/>
          <w:sz w:val="26"/>
          <w:szCs w:val="26"/>
        </w:rPr>
        <w:t>kỹ năng của toàn bộ nhân viên theo nhiều tiêu chí</w:t>
      </w:r>
      <w:ins w:id="28" w:author="LEO" w:date="2019-05-14T16:28:00Z">
        <w:r w:rsidR="009E6C24">
          <w:rPr>
            <w:color w:val="000000"/>
            <w:sz w:val="26"/>
            <w:szCs w:val="26"/>
          </w:rPr>
          <w:t xml:space="preserve"> với mục tiêu đưa ra</w:t>
        </w:r>
      </w:ins>
      <w:del w:id="29" w:author="LEO" w:date="2019-05-14T16:28:00Z">
        <w:r w:rsidRPr="00523A4F" w:rsidDel="009E6C24">
          <w:rPr>
            <w:color w:val="000000"/>
            <w:sz w:val="26"/>
            <w:szCs w:val="26"/>
          </w:rPr>
          <w:delText>, để phục vụ</w:delText>
        </w:r>
      </w:del>
      <w:r w:rsidRPr="00523A4F">
        <w:rPr>
          <w:color w:val="000000"/>
          <w:sz w:val="26"/>
          <w:szCs w:val="26"/>
        </w:rPr>
        <w:t xml:space="preserve"> kế hoạch định hướng và đào tạo nhân viên phù hợp theo xu hướng thị trường của công ty. </w:t>
      </w:r>
      <w:del w:id="30" w:author="LEO" w:date="2019-05-14T16:23:00Z">
        <w:r w:rsidRPr="00523A4F" w:rsidDel="006B6B1D">
          <w:rPr>
            <w:color w:val="000000"/>
            <w:sz w:val="26"/>
            <w:szCs w:val="26"/>
          </w:rPr>
          <w:delText xml:space="preserve">Có </w:delText>
        </w:r>
      </w:del>
      <w:ins w:id="31" w:author="LEO" w:date="2019-05-14T16:23:00Z">
        <w:r w:rsidR="006B6B1D">
          <w:rPr>
            <w:color w:val="000000"/>
            <w:sz w:val="26"/>
            <w:szCs w:val="26"/>
          </w:rPr>
          <w:t>Nhân viên nhân sự c</w:t>
        </w:r>
        <w:r w:rsidR="006B6B1D" w:rsidRPr="00523A4F">
          <w:rPr>
            <w:color w:val="000000"/>
            <w:sz w:val="26"/>
            <w:szCs w:val="26"/>
          </w:rPr>
          <w:t xml:space="preserve">ó </w:t>
        </w:r>
      </w:ins>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ins w:id="32" w:author="LEO" w:date="2019-05-14T16:24:00Z">
        <w:r w:rsidR="006B6B1D">
          <w:rPr>
            <w:color w:val="000000"/>
            <w:sz w:val="26"/>
            <w:szCs w:val="26"/>
          </w:rPr>
          <w:t xml:space="preserve"> như </w:t>
        </w:r>
      </w:ins>
      <w:del w:id="33" w:author="LEO" w:date="2019-05-14T16:24:00Z">
        <w:r w:rsidRPr="00523A4F" w:rsidDel="006B6B1D">
          <w:rPr>
            <w:color w:val="000000"/>
            <w:sz w:val="26"/>
            <w:szCs w:val="26"/>
          </w:rPr>
          <w:delText>(</w:delText>
        </w:r>
      </w:del>
      <w:r w:rsidRPr="00523A4F">
        <w:rPr>
          <w:color w:val="000000"/>
          <w:sz w:val="26"/>
          <w:szCs w:val="26"/>
        </w:rPr>
        <w:t>thêm</w:t>
      </w:r>
      <w:ins w:id="34" w:author="LEO" w:date="2019-05-14T16:24:00Z">
        <w:r w:rsidR="006B6B1D">
          <w:rPr>
            <w:color w:val="000000"/>
            <w:sz w:val="26"/>
            <w:szCs w:val="26"/>
          </w:rPr>
          <w:t xml:space="preserve"> mới</w:t>
        </w:r>
      </w:ins>
      <w:r w:rsidRPr="00523A4F">
        <w:rPr>
          <w:color w:val="000000"/>
          <w:sz w:val="26"/>
          <w:szCs w:val="26"/>
        </w:rPr>
        <w:t>, chỉnh sửa, xóa</w:t>
      </w:r>
      <w:ins w:id="35" w:author="LEO" w:date="2019-05-14T16:24:00Z">
        <w:r w:rsidR="006B6B1D">
          <w:rPr>
            <w:color w:val="000000"/>
            <w:sz w:val="26"/>
            <w:szCs w:val="26"/>
          </w:rPr>
          <w:t xml:space="preserve"> dữ liệu với các điều kiện</w:t>
        </w:r>
      </w:ins>
      <w:del w:id="36" w:author="LEO" w:date="2019-05-14T16:24:00Z">
        <w:r w:rsidRPr="00523A4F" w:rsidDel="006B6B1D">
          <w:rPr>
            <w:color w:val="000000"/>
            <w:sz w:val="26"/>
            <w:szCs w:val="26"/>
          </w:rPr>
          <w:delText>)</w:delText>
        </w:r>
      </w:del>
      <w:r w:rsidRPr="00523A4F">
        <w:rPr>
          <w:color w:val="000000"/>
          <w:sz w:val="26"/>
          <w:szCs w:val="26"/>
        </w:rPr>
        <w:t xml:space="preserve">. Có thể truy xuất nhật ký thay đổi hồ sơ của các nhân </w:t>
      </w:r>
      <w:ins w:id="37" w:author="LEO" w:date="2019-05-14T16:26:00Z">
        <w:r w:rsidR="009E6C24">
          <w:rPr>
            <w:color w:val="000000"/>
            <w:sz w:val="26"/>
            <w:szCs w:val="26"/>
          </w:rPr>
          <w:t>viên</w:t>
        </w:r>
      </w:ins>
      <w:ins w:id="38" w:author="LEO" w:date="2019-05-14T16:29:00Z">
        <w:r w:rsidR="009E6C24">
          <w:rPr>
            <w:color w:val="000000"/>
            <w:sz w:val="26"/>
            <w:szCs w:val="26"/>
          </w:rPr>
          <w:t xml:space="preserve">, </w:t>
        </w:r>
      </w:ins>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w:t>
      </w:r>
      <w:r w:rsidRPr="00523A4F">
        <w:rPr>
          <w:color w:val="000000"/>
          <w:sz w:val="26"/>
          <w:szCs w:val="26"/>
        </w:rPr>
        <w:lastRenderedPageBreak/>
        <w:t>thông qua chức năng tìm kiếm hỗ 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del w:id="39" w:author="LEO" w:date="2019-05-14T16:31:00Z">
        <w:r w:rsidRPr="00523A4F" w:rsidDel="009E6C24">
          <w:rPr>
            <w:color w:val="000000"/>
          </w:rPr>
          <w:delText>dữ liệu (</w:delText>
        </w:r>
      </w:del>
      <w:r w:rsidRPr="00523A4F">
        <w:rPr>
          <w:color w:val="000000"/>
        </w:rPr>
        <w:t>thêm, chỉnh sửa, xóa</w:t>
      </w:r>
      <w:del w:id="40" w:author="LEO" w:date="2019-05-14T16:31:00Z">
        <w:r w:rsidRPr="00523A4F" w:rsidDel="009E6C24">
          <w:rPr>
            <w:color w:val="000000"/>
          </w:rPr>
          <w:delText>)</w:delText>
        </w:r>
      </w:del>
      <w:r w:rsidRPr="00523A4F">
        <w:rPr>
          <w:color w:val="000000"/>
        </w:rPr>
        <w:t xml:space="preserve">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del w:id="41" w:author="LEO" w:date="2019-05-14T16:33:00Z">
        <w:r w:rsidDel="009E6C24">
          <w:rPr>
            <w:color w:val="000000"/>
          </w:rPr>
          <w:delText>vai trò</w:delText>
        </w:r>
      </w:del>
      <w:ins w:id="42" w:author="LEO" w:date="2019-05-14T16:33:00Z">
        <w:r w:rsidR="009E6C24">
          <w:rPr>
            <w:color w:val="000000"/>
          </w:rPr>
          <w:t>vị trí mà</w:t>
        </w:r>
      </w:ins>
      <w:del w:id="43" w:author="LEO" w:date="2019-05-14T16:33:00Z">
        <w:r w:rsidDel="009E6C24">
          <w:rPr>
            <w:color w:val="000000"/>
          </w:rPr>
          <w:delText xml:space="preserve"> trong</w:delText>
        </w:r>
      </w:del>
      <w:r>
        <w:rPr>
          <w:color w:val="000000"/>
        </w:rPr>
        <w:t xml:space="preserve"> dự án yêu cầu, sau đó tính điểm và gợi ý cho nhân viên quản lý dự án</w:t>
      </w:r>
      <w:del w:id="44" w:author="LEO" w:date="2019-05-14T16:34:00Z">
        <w:r w:rsidDel="009E6C24">
          <w:rPr>
            <w:color w:val="000000"/>
          </w:rPr>
          <w:delText xml:space="preserve">, </w:delText>
        </w:r>
      </w:del>
      <w:ins w:id="45" w:author="LEO" w:date="2019-05-14T16:34:00Z">
        <w:r w:rsidR="009E6C24">
          <w:rPr>
            <w:color w:val="000000"/>
          </w:rPr>
          <w:t xml:space="preserve">. Cho phép </w:t>
        </w:r>
      </w:ins>
      <w:r>
        <w:rPr>
          <w:color w:val="000000"/>
        </w:rPr>
        <w:t xml:space="preserve">sắp xếp các nhân viên theo thứ tự ưu tiên phù hợp nhất với các tiêu chí của </w:t>
      </w:r>
      <w:del w:id="46" w:author="LEO" w:date="2019-05-14T16:34:00Z">
        <w:r w:rsidDel="009E6C24">
          <w:rPr>
            <w:color w:val="000000"/>
          </w:rPr>
          <w:delText>vai trò</w:delText>
        </w:r>
      </w:del>
      <w:ins w:id="47" w:author="LEO" w:date="2019-05-14T16:34:00Z">
        <w:r w:rsidR="009E6C24">
          <w:rPr>
            <w:color w:val="000000"/>
          </w:rPr>
          <w:t>vị trí</w:t>
        </w:r>
      </w:ins>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48" w:name="_Toc8741856"/>
      <w:r w:rsidRPr="00523A4F">
        <w:rPr>
          <w:rFonts w:cs="Times New Roman"/>
        </w:rPr>
        <w:t>Phạm vi đề tài</w:t>
      </w:r>
      <w:bookmarkEnd w:id="48"/>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del w:id="49" w:author="LEO" w:date="2019-05-14T16:35:00Z">
        <w:r w:rsidR="005D749B" w:rsidRPr="00523A4F" w:rsidDel="009E6C24">
          <w:delText>ngôn ngữ</w:delText>
        </w:r>
        <w:r w:rsidR="002A0866" w:rsidRPr="00523A4F" w:rsidDel="009E6C24">
          <w:delText xml:space="preserve"> Java, framework </w:delText>
        </w:r>
      </w:del>
      <w:r w:rsidR="002A0866" w:rsidRPr="00523A4F">
        <w:t>Spring boot 2.1.3,</w:t>
      </w:r>
      <w:r w:rsidR="00E917B1">
        <w:t xml:space="preserve"> giao diện</w:t>
      </w:r>
      <w:r w:rsidR="002A0866" w:rsidRPr="00523A4F">
        <w:rPr>
          <w:color w:val="000000"/>
        </w:rPr>
        <w:t xml:space="preserve"> s</w:t>
      </w:r>
      <w:r w:rsidR="002A0866" w:rsidRPr="00523A4F">
        <w:t xml:space="preserve">ử dụng </w:t>
      </w:r>
      <w:del w:id="50" w:author="LEO" w:date="2019-05-14T16:35:00Z">
        <w:r w:rsidR="002A0866" w:rsidRPr="00523A4F" w:rsidDel="009E6C24">
          <w:rPr>
            <w:color w:val="000000"/>
          </w:rPr>
          <w:delText>framew</w:delText>
        </w:r>
        <w:r w:rsidR="002A0866" w:rsidRPr="00523A4F" w:rsidDel="009E6C24">
          <w:delText xml:space="preserve">ork </w:delText>
        </w:r>
      </w:del>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del w:id="51" w:author="LEO" w:date="2019-05-14T16:36:00Z">
        <w:r w:rsidR="002A0866" w:rsidRPr="00523A4F" w:rsidDel="009E6C24">
          <w:rPr>
            <w:color w:val="000000"/>
          </w:rPr>
          <w:delText xml:space="preserve">hệ </w:delText>
        </w:r>
      </w:del>
      <w:ins w:id="52" w:author="LEO" w:date="2019-05-14T16:36:00Z">
        <w:r w:rsidR="009E6C24" w:rsidRPr="00523A4F">
          <w:rPr>
            <w:color w:val="000000"/>
          </w:rPr>
          <w:t>hệ</w:t>
        </w:r>
        <w:r w:rsidR="009E6C24">
          <w:rPr>
            <w:color w:val="000000"/>
          </w:rPr>
          <w:t xml:space="preserve"> quản trị </w:t>
        </w:r>
      </w:ins>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300E2B">
        <w:rPr>
          <w:color w:val="FF0000"/>
        </w:rPr>
        <w:t xml:space="preserve">Hệ thống </w:t>
      </w:r>
      <w:r w:rsidR="00A375AF" w:rsidRPr="00300E2B">
        <w:rPr>
          <w:color w:val="FF0000"/>
        </w:rPr>
        <w:t>chỉ</w:t>
      </w:r>
      <w:r w:rsidRPr="00300E2B">
        <w:rPr>
          <w:color w:val="FF0000"/>
        </w:rPr>
        <w:t xml:space="preserve"> quản lý hồ sơ của nhân viên trong công ty</w:t>
      </w:r>
      <w:r w:rsidR="00A375AF" w:rsidRPr="00300E2B">
        <w:rPr>
          <w:color w:val="FF0000"/>
        </w:rPr>
        <w:t>, không quản lý các hồ sơ của ứng viên</w:t>
      </w:r>
      <w:r w:rsidRPr="00300E2B">
        <w:rPr>
          <w:color w:val="FF0000"/>
        </w:rPr>
        <w:t xml:space="preserve">. </w:t>
      </w:r>
      <w:r w:rsidR="0077139E" w:rsidRPr="0077139E">
        <w:rPr>
          <w:color w:val="FF0000"/>
        </w:rPr>
        <w:t>Mọi thông tin kỹ năng của một nhân sự đã đ</w:t>
      </w:r>
      <w:r w:rsidR="0077139E">
        <w:rPr>
          <w:color w:val="FF0000"/>
        </w:rPr>
        <w:t xml:space="preserve">ược xác nhận bởi nhân viên nhân sự, </w:t>
      </w:r>
      <w:r w:rsidR="0077139E">
        <w:t>h</w:t>
      </w:r>
      <w:r w:rsidRPr="00523A4F">
        <w:t xml:space="preserve">ệ thống </w:t>
      </w:r>
      <w:r w:rsidR="0077139E">
        <w:t xml:space="preserve">này </w:t>
      </w:r>
      <w:r w:rsidRPr="00523A4F">
        <w:t xml:space="preserve">không hỗ trợ quy trình, nghiệp vụ kiểm tra, xét duyệt hồ sơ của nhân viên. </w:t>
      </w:r>
      <w:r w:rsidR="00A375AF" w:rsidRPr="00A375AF">
        <w:rPr>
          <w:color w:val="FF0000"/>
        </w:rPr>
        <w:t>Để đăng nhập, người dùng của hệ thống này dùng chung tài khoản của FSoft.</w:t>
      </w:r>
    </w:p>
    <w:p w:rsidR="00A65EB7" w:rsidRPr="00523A4F" w:rsidRDefault="008D201A" w:rsidP="00BB0637">
      <w:pPr>
        <w:pStyle w:val="Heading2"/>
        <w:rPr>
          <w:rFonts w:cs="Times New Roman"/>
        </w:rPr>
      </w:pPr>
      <w:bookmarkStart w:id="53" w:name="_Toc8741857"/>
      <w:r w:rsidRPr="00523A4F">
        <w:rPr>
          <w:rFonts w:cs="Times New Roman"/>
        </w:rPr>
        <w:lastRenderedPageBreak/>
        <w:t>Mô tả y</w:t>
      </w:r>
      <w:r w:rsidR="00BB0637" w:rsidRPr="00523A4F">
        <w:rPr>
          <w:rFonts w:cs="Times New Roman"/>
        </w:rPr>
        <w:t>êu cầu chức năng</w:t>
      </w:r>
      <w:bookmarkEnd w:id="53"/>
    </w:p>
    <w:p w:rsidR="008E45A0" w:rsidRPr="00523A4F" w:rsidRDefault="008E45A0" w:rsidP="000348FB">
      <w:pPr>
        <w:spacing w:before="0" w:line="360" w:lineRule="auto"/>
        <w:ind w:firstLine="720"/>
      </w:pPr>
      <w:r w:rsidRPr="00523A4F">
        <w:t xml:space="preserve">Nhân viên sử dụng tài khoản đã được đăng ký với công ty </w:t>
      </w:r>
      <w:ins w:id="54" w:author="LEO" w:date="2019-05-14T16:38:00Z">
        <w:r w:rsidR="00C716C7">
          <w:t xml:space="preserve">FPT Software </w:t>
        </w:r>
      </w:ins>
      <w:r w:rsidRPr="00523A4F">
        <w:t xml:space="preserve">đăng nhập vào hệ thống để tạo hồ sơ </w:t>
      </w:r>
      <w:ins w:id="55" w:author="LEO" w:date="2019-05-14T16:38:00Z">
        <w:r w:rsidR="00C716C7">
          <w:t xml:space="preserve">cá nhân </w:t>
        </w:r>
      </w:ins>
      <w:r w:rsidRPr="00523A4F">
        <w:t xml:space="preserve">phục vụ cho việc quản lý thông tin và tuyển dụng vào dự án </w:t>
      </w:r>
      <w:ins w:id="56" w:author="LEO" w:date="2019-05-14T16:38:00Z">
        <w:r w:rsidR="00C716C7">
          <w:t xml:space="preserve">phần mềm </w:t>
        </w:r>
      </w:ins>
      <w:r w:rsidRPr="00523A4F">
        <w:t>nội bộ của các bộ phận trong công ty.</w:t>
      </w:r>
    </w:p>
    <w:p w:rsidR="008E45A0" w:rsidRPr="00523A4F" w:rsidRDefault="008E45A0" w:rsidP="000348FB">
      <w:pPr>
        <w:spacing w:before="0" w:line="360" w:lineRule="auto"/>
        <w:ind w:firstLine="720"/>
      </w:pPr>
      <w:r w:rsidRPr="00523A4F">
        <w:t xml:space="preserve">Hồ sơ này quản lý các thông tin </w:t>
      </w:r>
      <w:del w:id="57" w:author="LEO" w:date="2019-05-14T16:39:00Z">
        <w:r w:rsidRPr="00523A4F" w:rsidDel="00C716C7">
          <w:delText xml:space="preserve">về: thông tin </w:delText>
        </w:r>
      </w:del>
      <w:r w:rsidRPr="00523A4F">
        <w:t>cá nhân</w:t>
      </w:r>
      <w:ins w:id="58" w:author="LEO" w:date="2019-05-14T16:39:00Z">
        <w:r w:rsidR="00C716C7">
          <w:t xml:space="preserve">, </w:t>
        </w:r>
      </w:ins>
      <w:del w:id="59" w:author="LEO" w:date="2019-05-14T16:39:00Z">
        <w:r w:rsidRPr="00523A4F" w:rsidDel="00C716C7">
          <w:delText xml:space="preserve">; giới thiệu chung; </w:delText>
        </w:r>
      </w:del>
      <w:r w:rsidRPr="00523A4F">
        <w:t>các kỹ năng về kỹ thuật</w:t>
      </w:r>
      <w:ins w:id="60" w:author="LEO" w:date="2019-05-14T16:40:00Z">
        <w:r w:rsidR="00C716C7">
          <w:t xml:space="preserve">, </w:t>
        </w:r>
      </w:ins>
      <w:del w:id="61" w:author="LEO" w:date="2019-05-14T16:40:00Z">
        <w:r w:rsidRPr="00523A4F" w:rsidDel="00C716C7">
          <w:delText xml:space="preserve">; </w:delText>
        </w:r>
      </w:del>
      <w:r w:rsidRPr="00523A4F">
        <w:t>trình độ ngoại ngữ</w:t>
      </w:r>
      <w:del w:id="62" w:author="LEO" w:date="2019-05-14T16:40:00Z">
        <w:r w:rsidRPr="00523A4F" w:rsidDel="00C716C7">
          <w:delText xml:space="preserve">; </w:delText>
        </w:r>
      </w:del>
      <w:ins w:id="63" w:author="LEO" w:date="2019-05-14T16:40:00Z">
        <w:r w:rsidR="00C716C7">
          <w:t xml:space="preserve">, </w:t>
        </w:r>
      </w:ins>
      <w:r w:rsidRPr="00523A4F">
        <w:t>bằng cấp</w:t>
      </w:r>
      <w:del w:id="64" w:author="LEO" w:date="2019-05-14T16:40:00Z">
        <w:r w:rsidRPr="00523A4F" w:rsidDel="00C716C7">
          <w:delText xml:space="preserve">; </w:delText>
        </w:r>
      </w:del>
      <w:ins w:id="65" w:author="LEO" w:date="2019-05-14T16:40:00Z">
        <w:r w:rsidR="00C716C7">
          <w:t xml:space="preserve">, </w:t>
        </w:r>
      </w:ins>
      <w:r w:rsidRPr="00523A4F">
        <w:t>chứng chỉ</w:t>
      </w:r>
      <w:del w:id="66" w:author="LEO" w:date="2019-05-14T16:40:00Z">
        <w:r w:rsidRPr="00523A4F" w:rsidDel="00C716C7">
          <w:delText xml:space="preserve">; </w:delText>
        </w:r>
      </w:del>
      <w:ins w:id="67" w:author="LEO" w:date="2019-05-14T16:40:00Z">
        <w:r w:rsidR="00C716C7">
          <w:t xml:space="preserve">, </w:t>
        </w:r>
      </w:ins>
      <w:r w:rsidRPr="00523A4F">
        <w:t>kinh nghiệm làm việc</w:t>
      </w:r>
      <w:del w:id="68" w:author="LEO" w:date="2019-05-14T16:40:00Z">
        <w:r w:rsidRPr="00523A4F" w:rsidDel="00C716C7">
          <w:delText xml:space="preserve">; </w:delText>
        </w:r>
      </w:del>
      <w:ins w:id="69" w:author="LEO" w:date="2019-05-14T16:40:00Z">
        <w:r w:rsidR="00C716C7">
          <w:t xml:space="preserve">, </w:t>
        </w:r>
      </w:ins>
      <w:r w:rsidRPr="00523A4F">
        <w:t>effort (nỗ lực hiện tại - từ 0% đến 100% thể hiện khối lượng công việc và thời gian dành cho các dự án hiện tại mà nhân viên đang tham gia - effort này do nhân viên tự ước tính</w:t>
      </w:r>
      <w:ins w:id="70" w:author="LEO" w:date="2019-05-14T16:41:00Z">
        <w:r w:rsidR="00C716C7">
          <w:t xml:space="preserve"> dựa trên công việc hiện tại của mình</w:t>
        </w:r>
      </w:ins>
      <w:r w:rsidRPr="00523A4F">
        <w:t>)</w:t>
      </w:r>
      <w:ins w:id="71" w:author="LEO" w:date="2019-05-14T16:41:00Z">
        <w:r w:rsidR="00C716C7">
          <w:t xml:space="preserve">. </w:t>
        </w:r>
      </w:ins>
      <w:r w:rsidRPr="00523A4F">
        <w:t xml:space="preserve"> </w:t>
      </w:r>
      <w:del w:id="72" w:author="LEO" w:date="2019-05-14T16:42:00Z">
        <w:r w:rsidRPr="00523A4F" w:rsidDel="00C716C7">
          <w:delText>dựa trên tiêu chí này n</w:delText>
        </w:r>
      </w:del>
      <w:ins w:id="73" w:author="LEO" w:date="2019-05-14T16:42:00Z">
        <w:r w:rsidR="00C716C7">
          <w:t>N</w:t>
        </w:r>
      </w:ins>
      <w:r w:rsidRPr="00523A4F">
        <w:t>hân viên nhân sự/nhân viên quản lý dự án</w:t>
      </w:r>
      <w:ins w:id="74" w:author="LEO" w:date="2019-05-14T16:42:00Z">
        <w:r w:rsidR="00C716C7">
          <w:t xml:space="preserve"> dựa trên tiêu chí effort để </w:t>
        </w:r>
      </w:ins>
      <w:del w:id="75" w:author="LEO" w:date="2019-05-14T16:43:00Z">
        <w:r w:rsidRPr="00523A4F" w:rsidDel="00C716C7">
          <w:delText xml:space="preserve"> sẽ </w:delText>
        </w:r>
      </w:del>
      <w:r w:rsidRPr="00523A4F">
        <w:t xml:space="preserve">xem xét nhân viên này có thể tham gia vào các dự án khác nữa được không </w:t>
      </w:r>
      <w:del w:id="76" w:author="LEO" w:date="2019-05-14T16:43:00Z">
        <w:r w:rsidRPr="00523A4F" w:rsidDel="00C716C7">
          <w:delText xml:space="preserve">- </w:delText>
        </w:r>
      </w:del>
      <w:ins w:id="77" w:author="LEO" w:date="2019-05-14T16:43:00Z">
        <w:r w:rsidR="00C716C7">
          <w:t>hay</w:t>
        </w:r>
        <w:r w:rsidR="00C716C7" w:rsidRPr="00523A4F">
          <w:t xml:space="preserve"> </w:t>
        </w:r>
      </w:ins>
      <w:r w:rsidRPr="00523A4F">
        <w:t xml:space="preserve">đáp ứng được khối lượng công việc, thời gian của dự án mới đó không. </w:t>
      </w:r>
      <w:del w:id="78" w:author="LEO" w:date="2019-05-14T16:43:00Z">
        <w:r w:rsidRPr="00523A4F" w:rsidDel="00C716C7">
          <w:delText xml:space="preserve">Mặc </w:delText>
        </w:r>
      </w:del>
      <w:ins w:id="79" w:author="LEO" w:date="2019-05-14T16:43:00Z">
        <w:r w:rsidR="00C716C7">
          <w:t xml:space="preserve">Ban đầu, khi hồ sơ nhân viên được tạo </w:t>
        </w:r>
      </w:ins>
      <w:del w:id="80" w:author="LEO" w:date="2019-05-14T16:44:00Z">
        <w:r w:rsidRPr="00523A4F" w:rsidDel="00C716C7">
          <w:delText xml:space="preserve">định hồ sơ </w:delText>
        </w:r>
      </w:del>
      <w:r w:rsidRPr="00523A4F">
        <w:t>effort sẽ là 0%</w:t>
      </w:r>
      <w:ins w:id="81" w:author="LEO" w:date="2019-05-14T16:44:00Z">
        <w:r w:rsidR="00C716C7">
          <w:t>, nhân viên có thể thay đổi tùy theo thời điểm hiện tại củ mình</w:t>
        </w:r>
      </w:ins>
      <w:r w:rsidRPr="00523A4F">
        <w:t xml:space="preserve">. </w:t>
      </w:r>
      <w:del w:id="82" w:author="LEO" w:date="2019-05-14T16:45:00Z">
        <w:r w:rsidRPr="00523A4F" w:rsidDel="00C716C7">
          <w:delText>Ví dụ: M</w:delText>
        </w:r>
      </w:del>
      <w:ins w:id="83" w:author="LEO" w:date="2019-05-14T16:45:00Z">
        <w:r w:rsidR="00C716C7">
          <w:t xml:space="preserve">Xét </w:t>
        </w:r>
      </w:ins>
      <w:ins w:id="84" w:author="LEO" w:date="2019-05-14T16:46:00Z">
        <w:r w:rsidR="00C716C7">
          <w:t>trường hợp m</w:t>
        </w:r>
      </w:ins>
      <w:r w:rsidRPr="00523A4F">
        <w:t xml:space="preserve">ột nhân viên đang tham gia vào dự án A với vai trò </w:t>
      </w:r>
      <w:del w:id="85" w:author="LEO" w:date="2019-05-14T16:46:00Z">
        <w:r w:rsidRPr="00523A4F" w:rsidDel="00C716C7">
          <w:delText xml:space="preserve">support </w:delText>
        </w:r>
      </w:del>
      <w:ins w:id="86" w:author="LEO" w:date="2019-05-14T16:46:00Z">
        <w:r w:rsidR="00C716C7">
          <w:t>hỗ trợ</w:t>
        </w:r>
        <w:r w:rsidR="00C716C7" w:rsidRPr="00523A4F">
          <w:t xml:space="preserve"> </w:t>
        </w:r>
      </w:ins>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w:t>
      </w:r>
      <w:del w:id="87" w:author="LEO" w:date="2019-05-14T16:46:00Z">
        <w:r w:rsidRPr="00523A4F" w:rsidDel="006A74F8">
          <w:rPr>
            <w:color w:val="000000"/>
            <w:sz w:val="26"/>
            <w:szCs w:val="26"/>
          </w:rPr>
          <w:delText xml:space="preserve">(thêm, xóa, sửa) </w:delText>
        </w:r>
      </w:del>
      <w:r w:rsidRPr="00523A4F">
        <w:rPr>
          <w:color w:val="000000"/>
          <w:sz w:val="26"/>
          <w:szCs w:val="26"/>
        </w:rPr>
        <w:t xml:space="preserve">các thông tin </w:t>
      </w:r>
      <w:del w:id="88" w:author="LEO" w:date="2019-05-14T16:47:00Z">
        <w:r w:rsidRPr="00523A4F" w:rsidDel="006A74F8">
          <w:rPr>
            <w:color w:val="000000"/>
            <w:sz w:val="26"/>
            <w:szCs w:val="26"/>
          </w:rPr>
          <w:delText xml:space="preserve">về </w:delText>
        </w:r>
      </w:del>
      <w:ins w:id="89" w:author="LEO" w:date="2019-05-14T16:47:00Z">
        <w:r w:rsidR="006A74F8">
          <w:rPr>
            <w:color w:val="000000"/>
            <w:sz w:val="26"/>
            <w:szCs w:val="26"/>
          </w:rPr>
          <w:t>liên quan đến</w:t>
        </w:r>
        <w:r w:rsidR="006A74F8" w:rsidRPr="00523A4F">
          <w:rPr>
            <w:color w:val="000000"/>
            <w:sz w:val="26"/>
            <w:szCs w:val="26"/>
          </w:rPr>
          <w:t xml:space="preserve"> </w:t>
        </w:r>
      </w:ins>
      <w:r w:rsidRPr="00523A4F">
        <w:rPr>
          <w:color w:val="000000"/>
          <w:sz w:val="26"/>
          <w:szCs w:val="26"/>
        </w:rPr>
        <w:t>kỹ năng kỹ thuật, ngoại ngữ, chứng chỉ, học vấn, kinh nghiệm làm việc của hồ sơ cá nhân và thông tin cá nhân</w:t>
      </w:r>
      <w:del w:id="90" w:author="LEO" w:date="2019-05-14T16:48:00Z">
        <w:r w:rsidRPr="00523A4F" w:rsidDel="006A74F8">
          <w:rPr>
            <w:color w:val="000000"/>
            <w:sz w:val="26"/>
            <w:szCs w:val="26"/>
          </w:rPr>
          <w:delText xml:space="preserve">. Có thể </w:delText>
        </w:r>
      </w:del>
      <w:ins w:id="91" w:author="LEO" w:date="2019-05-14T16:48:00Z">
        <w:r w:rsidR="006A74F8">
          <w:rPr>
            <w:color w:val="000000"/>
            <w:sz w:val="26"/>
            <w:szCs w:val="26"/>
          </w:rPr>
          <w:t xml:space="preserve"> (</w:t>
        </w:r>
      </w:ins>
      <w:r w:rsidRPr="00523A4F">
        <w:rPr>
          <w:color w:val="000000"/>
          <w:sz w:val="26"/>
          <w:szCs w:val="26"/>
        </w:rPr>
        <w:t>thay đổi avatar cá nhân</w:t>
      </w:r>
      <w:ins w:id="92" w:author="LEO" w:date="2019-05-14T16:48:00Z">
        <w:r w:rsidR="006A74F8">
          <w:rPr>
            <w:color w:val="000000"/>
            <w:sz w:val="26"/>
            <w:szCs w:val="26"/>
          </w:rPr>
          <w:t>)</w:t>
        </w:r>
      </w:ins>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w:t>
      </w:r>
      <w:r w:rsidRPr="00523A4F">
        <w:rPr>
          <w:color w:val="000000"/>
          <w:sz w:val="26"/>
          <w:szCs w:val="26"/>
        </w:rPr>
        <w:lastRenderedPageBreak/>
        <w:t>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w:t>
      </w:r>
      <w:ins w:id="93" w:author="LEO" w:date="2019-05-14T16:51:00Z">
        <w:r w:rsidR="006A74F8">
          <w:rPr>
            <w:color w:val="000000"/>
            <w:sz w:val="26"/>
            <w:szCs w:val="26"/>
          </w:rPr>
          <w:t>dạng bảng tính (</w:t>
        </w:r>
      </w:ins>
      <w:r w:rsidRPr="00523A4F">
        <w:rPr>
          <w:color w:val="000000"/>
          <w:sz w:val="26"/>
          <w:szCs w:val="26"/>
        </w:rPr>
        <w:t>spreadsheet</w:t>
      </w:r>
      <w:ins w:id="94" w:author="LEO" w:date="2019-05-14T16:51:00Z">
        <w:r w:rsidR="006A74F8">
          <w:rPr>
            <w:color w:val="000000"/>
            <w:sz w:val="26"/>
            <w:szCs w:val="26"/>
          </w:rPr>
          <w:t xml:space="preserve">), </w:t>
        </w:r>
      </w:ins>
      <w:del w:id="95" w:author="LEO" w:date="2019-05-14T16:51:00Z">
        <w:r w:rsidRPr="00523A4F" w:rsidDel="006A74F8">
          <w:rPr>
            <w:color w:val="000000"/>
            <w:sz w:val="26"/>
            <w:szCs w:val="26"/>
          </w:rPr>
          <w:delText>;</w:delText>
        </w:r>
      </w:del>
      <w:r w:rsidRPr="00523A4F">
        <w:rPr>
          <w:color w:val="000000"/>
          <w:sz w:val="26"/>
          <w:szCs w:val="26"/>
        </w:rPr>
        <w:t xml:space="preserve"> có thể xuất thông tin hồ sơ dưới dạng file word .doc hoặc .pdf theo template mặc định của hệ thống</w:t>
      </w:r>
      <w:del w:id="96" w:author="LEO" w:date="2019-05-14T16:51:00Z">
        <w:r w:rsidRPr="00523A4F" w:rsidDel="006A74F8">
          <w:rPr>
            <w:color w:val="000000"/>
            <w:sz w:val="26"/>
            <w:szCs w:val="26"/>
          </w:rPr>
          <w:delText xml:space="preserve">; </w:delText>
        </w:r>
      </w:del>
      <w:ins w:id="97" w:author="LEO" w:date="2019-05-14T16:51:00Z">
        <w:r w:rsidR="006A74F8">
          <w:rPr>
            <w:color w:val="000000"/>
            <w:sz w:val="26"/>
            <w:szCs w:val="26"/>
          </w:rPr>
          <w:t xml:space="preserve">, </w:t>
        </w:r>
      </w:ins>
      <w:r w:rsidRPr="00523A4F">
        <w:rPr>
          <w:color w:val="000000"/>
          <w:sz w:val="26"/>
          <w:szCs w:val="26"/>
        </w:rPr>
        <w:t xml:space="preserve">có thể tải tài liệu hướng dẫn sử dụng hệ thống và có thể gửi mail cho nhân viên </w:t>
      </w:r>
      <w:del w:id="98" w:author="LEO" w:date="2019-05-14T16:52:00Z">
        <w:r w:rsidRPr="00523A4F" w:rsidDel="006A74F8">
          <w:rPr>
            <w:color w:val="000000"/>
            <w:sz w:val="26"/>
            <w:szCs w:val="26"/>
          </w:rPr>
          <w:delText xml:space="preserve">admin </w:delText>
        </w:r>
      </w:del>
      <w:r w:rsidRPr="00523A4F">
        <w:rPr>
          <w:color w:val="000000"/>
          <w:sz w:val="26"/>
          <w:szCs w:val="26"/>
        </w:rPr>
        <w:t>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Nhân viên nhân sự có thể sử dụng tính năng tìm kiếm theo </w:t>
      </w:r>
      <w:del w:id="99" w:author="LEO" w:date="2019-05-14T16:52:00Z">
        <w:r w:rsidRPr="00523A4F" w:rsidDel="006A74F8">
          <w:rPr>
            <w:color w:val="000000"/>
            <w:sz w:val="26"/>
            <w:szCs w:val="26"/>
          </w:rPr>
          <w:delText xml:space="preserve">username </w:delText>
        </w:r>
      </w:del>
      <w:ins w:id="100" w:author="LEO" w:date="2019-05-14T16:52:00Z">
        <w:r w:rsidR="006A74F8">
          <w:rPr>
            <w:color w:val="000000"/>
            <w:sz w:val="26"/>
            <w:szCs w:val="26"/>
          </w:rPr>
          <w:t>tên người dùng</w:t>
        </w:r>
        <w:r w:rsidR="006A74F8" w:rsidRPr="00523A4F">
          <w:rPr>
            <w:color w:val="000000"/>
            <w:sz w:val="26"/>
            <w:szCs w:val="26"/>
          </w:rPr>
          <w:t xml:space="preserve"> </w:t>
        </w:r>
      </w:ins>
      <w:r w:rsidRPr="00523A4F">
        <w:rPr>
          <w:color w:val="000000"/>
          <w:sz w:val="26"/>
          <w:szCs w:val="26"/>
        </w:rPr>
        <w:t>hoặc tìm kiếm nâng cao. Chức năng tìm kiếm nâng cao cho phép nhân viên nhân sự có thể tìm theo nhiều tiêu chí khác khác nhau (k</w:t>
      </w:r>
      <w:ins w:id="101" w:author="LEO" w:date="2019-05-14T16:55:00Z">
        <w:r w:rsidR="006A74F8">
          <w:rPr>
            <w:color w:val="000000"/>
            <w:sz w:val="26"/>
            <w:szCs w:val="26"/>
          </w:rPr>
          <w:t>ỹ</w:t>
        </w:r>
      </w:ins>
      <w:del w:id="102" w:author="LEO" w:date="2019-05-14T16:55:00Z">
        <w:r w:rsidRPr="00523A4F" w:rsidDel="006A74F8">
          <w:rPr>
            <w:color w:val="000000"/>
            <w:sz w:val="26"/>
            <w:szCs w:val="26"/>
          </w:rPr>
          <w:delText>ĩ</w:delText>
        </w:r>
      </w:del>
      <w:r w:rsidRPr="00523A4F">
        <w:rPr>
          <w:color w:val="000000"/>
          <w:sz w:val="26"/>
          <w:szCs w:val="26"/>
        </w:rPr>
        <w:t xml:space="preserve"> năng </w:t>
      </w:r>
      <w:del w:id="103" w:author="LEO" w:date="2019-05-14T16:55:00Z">
        <w:r w:rsidRPr="00523A4F" w:rsidDel="006A74F8">
          <w:rPr>
            <w:color w:val="000000"/>
            <w:sz w:val="26"/>
            <w:szCs w:val="26"/>
          </w:rPr>
          <w:delText xml:space="preserve">kĩ </w:delText>
        </w:r>
      </w:del>
      <w:ins w:id="104" w:author="LEO" w:date="2019-05-14T16:55:00Z">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ins>
      <w:r w:rsidRPr="00523A4F">
        <w:rPr>
          <w:color w:val="000000"/>
          <w:sz w:val="26"/>
          <w:szCs w:val="26"/>
        </w:rPr>
        <w:t xml:space="preserve">thuật, </w:t>
      </w:r>
      <w:ins w:id="105" w:author="LEO" w:date="2019-05-14T16:55:00Z">
        <w:r w:rsidR="006A74F8">
          <w:rPr>
            <w:color w:val="000000"/>
            <w:sz w:val="26"/>
            <w:szCs w:val="26"/>
          </w:rPr>
          <w:t>kỹ năng ngoại ngữ</w:t>
        </w:r>
      </w:ins>
      <w:del w:id="106" w:author="LEO" w:date="2019-05-14T16:55:00Z">
        <w:r w:rsidRPr="00523A4F" w:rsidDel="006A74F8">
          <w:rPr>
            <w:color w:val="000000"/>
            <w:sz w:val="26"/>
            <w:szCs w:val="26"/>
          </w:rPr>
          <w:delText>ngôn ngữ</w:delText>
        </w:r>
      </w:del>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để đưa ra đề xuất </w:t>
      </w:r>
      <w:del w:id="107" w:author="LEO" w:date="2019-05-14T16:56:00Z">
        <w:r w:rsidRPr="00523A4F" w:rsidDel="003E4695">
          <w:rPr>
            <w:color w:val="000000"/>
            <w:sz w:val="26"/>
            <w:szCs w:val="26"/>
          </w:rPr>
          <w:delText xml:space="preserve">thông minh </w:delText>
        </w:r>
      </w:del>
      <w:r w:rsidRPr="00523A4F">
        <w:rPr>
          <w:color w:val="000000"/>
          <w:sz w:val="26"/>
          <w:szCs w:val="26"/>
        </w:rPr>
        <w:t xml:space="preserve">phù hợp nhất với các tiêu chí tìm kiếm. Sau khi tìm kiếm ra danh sách nhân viên, nhân viên nhân sự có thể chọn các nhân viên bằng </w:t>
      </w:r>
      <w:del w:id="108" w:author="LEO" w:date="2019-05-14T16:57:00Z">
        <w:r w:rsidRPr="00523A4F" w:rsidDel="003E4695">
          <w:rPr>
            <w:color w:val="000000"/>
            <w:sz w:val="26"/>
            <w:szCs w:val="26"/>
          </w:rPr>
          <w:delText xml:space="preserve">checkbox </w:delText>
        </w:r>
      </w:del>
      <w:ins w:id="109" w:author="LEO" w:date="2019-05-14T16:57:00Z">
        <w:r w:rsidR="003E4695">
          <w:rPr>
            <w:color w:val="000000"/>
            <w:sz w:val="26"/>
            <w:szCs w:val="26"/>
          </w:rPr>
          <w:t>cách đánh dấu</w:t>
        </w:r>
        <w:r w:rsidR="003E4695" w:rsidRPr="00523A4F">
          <w:rPr>
            <w:color w:val="000000"/>
            <w:sz w:val="26"/>
            <w:szCs w:val="26"/>
          </w:rPr>
          <w:t xml:space="preserve"> </w:t>
        </w:r>
      </w:ins>
      <w:r w:rsidRPr="00523A4F">
        <w:rPr>
          <w:color w:val="000000"/>
          <w:sz w:val="26"/>
          <w:szCs w:val="26"/>
        </w:rPr>
        <w:t>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ins w:id="110" w:author="LEO" w:date="2019-05-14T16:59:00Z">
        <w:r w:rsidR="003E4695">
          <w:rPr>
            <w:color w:val="000000"/>
            <w:sz w:val="26"/>
            <w:szCs w:val="26"/>
          </w:rPr>
          <w:t>Ngoài ra nhân viên nhân sự còn có</w:t>
        </w:r>
      </w:ins>
      <w:del w:id="111" w:author="LEO" w:date="2019-05-14T17:00:00Z">
        <w:r w:rsidRPr="00523A4F" w:rsidDel="003E4695">
          <w:rPr>
            <w:color w:val="000000"/>
            <w:sz w:val="26"/>
            <w:szCs w:val="26"/>
          </w:rPr>
          <w:delText>Có</w:delText>
        </w:r>
      </w:del>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w:t>
      </w:r>
      <w:r w:rsidRPr="00523A4F">
        <w:rPr>
          <w:color w:val="000000"/>
          <w:sz w:val="26"/>
          <w:szCs w:val="26"/>
        </w:rPr>
        <w:lastRenderedPageBreak/>
        <w:t xml:space="preserve">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w:t>
      </w:r>
      <w:del w:id="112" w:author="LEO" w:date="2019-05-14T17:00:00Z">
        <w:r w:rsidRPr="00523A4F" w:rsidDel="003E4695">
          <w:rPr>
            <w:color w:val="000000"/>
            <w:sz w:val="26"/>
            <w:szCs w:val="26"/>
          </w:rPr>
          <w:delText>Có thể t</w:delText>
        </w:r>
      </w:del>
      <w:ins w:id="113" w:author="LEO" w:date="2019-05-14T17:00:00Z">
        <w:r w:rsidR="003E4695">
          <w:rPr>
            <w:color w:val="000000"/>
            <w:sz w:val="26"/>
            <w:szCs w:val="26"/>
          </w:rPr>
          <w:t>T</w:t>
        </w:r>
      </w:ins>
      <w:r w:rsidRPr="00523A4F">
        <w:rPr>
          <w:color w:val="000000"/>
          <w:sz w:val="26"/>
          <w:szCs w:val="26"/>
        </w:rPr>
        <w:t>hêm mới</w:t>
      </w:r>
      <w:ins w:id="114" w:author="LEO" w:date="2019-05-14T17:03:00Z">
        <w:r w:rsidR="003E4695">
          <w:rPr>
            <w:color w:val="000000"/>
            <w:sz w:val="26"/>
            <w:szCs w:val="26"/>
          </w:rPr>
          <w:t xml:space="preserve"> hay chỉnh sửa</w:t>
        </w:r>
      </w:ins>
      <w:r w:rsidRPr="00523A4F">
        <w:rPr>
          <w:color w:val="000000"/>
          <w:sz w:val="26"/>
          <w:szCs w:val="26"/>
        </w:rPr>
        <w:t xml:space="preserve"> </w:t>
      </w:r>
      <w:del w:id="115" w:author="LEO" w:date="2019-05-14T17:02:00Z">
        <w:r w:rsidRPr="00523A4F" w:rsidDel="003E4695">
          <w:rPr>
            <w:color w:val="000000"/>
            <w:sz w:val="26"/>
            <w:szCs w:val="26"/>
          </w:rPr>
          <w:delText xml:space="preserve">một </w:delText>
        </w:r>
      </w:del>
      <w:r w:rsidRPr="00523A4F">
        <w:rPr>
          <w:color w:val="000000"/>
          <w:sz w:val="26"/>
          <w:szCs w:val="26"/>
        </w:rPr>
        <w:t>dữ liệu hệ thống</w:t>
      </w:r>
      <w:ins w:id="116" w:author="LEO" w:date="2019-05-14T17:00:00Z">
        <w:r w:rsidR="003E4695">
          <w:rPr>
            <w:color w:val="000000"/>
            <w:sz w:val="26"/>
            <w:szCs w:val="26"/>
          </w:rPr>
          <w:t xml:space="preserve">, </w:t>
        </w:r>
      </w:ins>
      <w:ins w:id="117" w:author="LEO" w:date="2019-05-14T17:02:00Z">
        <w:r w:rsidR="003E4695">
          <w:rPr>
            <w:color w:val="000000"/>
            <w:sz w:val="26"/>
            <w:szCs w:val="26"/>
          </w:rPr>
          <w:t>dữ liệu sẽ được cập nhật trên biểu mẫu cho nhân viên lựa chọn</w:t>
        </w:r>
      </w:ins>
      <w:ins w:id="118" w:author="LEO" w:date="2019-05-14T17:03:00Z">
        <w:r w:rsidR="003E4695">
          <w:rPr>
            <w:color w:val="000000"/>
            <w:sz w:val="26"/>
            <w:szCs w:val="26"/>
          </w:rPr>
          <w:t xml:space="preserve"> khi thay đổi hồ sơ của mình</w:t>
        </w:r>
      </w:ins>
      <w:del w:id="119" w:author="LEO" w:date="2019-05-14T17:00:00Z">
        <w:r w:rsidRPr="00523A4F" w:rsidDel="003E4695">
          <w:rPr>
            <w:color w:val="000000"/>
            <w:sz w:val="26"/>
            <w:szCs w:val="26"/>
          </w:rPr>
          <w:delText>;</w:delText>
        </w:r>
      </w:del>
      <w:del w:id="120" w:author="LEO" w:date="2019-05-14T17:04:00Z">
        <w:r w:rsidRPr="00523A4F" w:rsidDel="003E4695">
          <w:rPr>
            <w:color w:val="000000"/>
            <w:sz w:val="26"/>
            <w:szCs w:val="26"/>
          </w:rPr>
          <w:delText xml:space="preserve"> xóa hoặc sửa các dữ liệu trên, với điều kiện chưa có nhân viên nào sử dụng dữ liệu đó vào hồ sơ</w:delText>
        </w:r>
      </w:del>
      <w:r w:rsidRPr="00523A4F">
        <w:rPr>
          <w:color w:val="000000"/>
          <w:sz w:val="26"/>
          <w:szCs w:val="26"/>
        </w:rPr>
        <w:t xml:space="preserve">. Có thể </w:t>
      </w:r>
      <w:del w:id="121" w:author="LEO" w:date="2019-05-14T17:04:00Z">
        <w:r w:rsidRPr="00523A4F" w:rsidDel="003E4695">
          <w:rPr>
            <w:color w:val="000000"/>
            <w:sz w:val="26"/>
            <w:szCs w:val="26"/>
          </w:rPr>
          <w:delText>kiểm tra</w:delText>
        </w:r>
      </w:del>
      <w:ins w:id="122" w:author="LEO" w:date="2019-05-14T17:04:00Z">
        <w:r w:rsidR="003E4695">
          <w:rPr>
            <w:color w:val="000000"/>
            <w:sz w:val="26"/>
            <w:szCs w:val="26"/>
          </w:rPr>
          <w:t xml:space="preserve">xem thống kê thay đổi </w:t>
        </w:r>
      </w:ins>
      <w:r w:rsidRPr="00523A4F">
        <w:rPr>
          <w:color w:val="000000"/>
          <w:sz w:val="26"/>
          <w:szCs w:val="26"/>
        </w:rPr>
        <w:t xml:space="preserve"> </w:t>
      </w:r>
      <w:ins w:id="123" w:author="LEO" w:date="2019-05-14T17:05:00Z">
        <w:r w:rsidR="003E4695">
          <w:rPr>
            <w:color w:val="000000"/>
            <w:sz w:val="26"/>
            <w:szCs w:val="26"/>
          </w:rPr>
          <w:t xml:space="preserve">dữ liệu </w:t>
        </w:r>
      </w:ins>
      <w:del w:id="124" w:author="LEO" w:date="2019-05-14T17:05:00Z">
        <w:r w:rsidRPr="00523A4F" w:rsidDel="003E4695">
          <w:rPr>
            <w:color w:val="000000"/>
            <w:sz w:val="26"/>
            <w:szCs w:val="26"/>
          </w:rPr>
          <w:delText>nhật ký thay đổi của các hồ sơ hệ thống nhật ký</w:delText>
        </w:r>
      </w:del>
      <w:ins w:id="125" w:author="LEO" w:date="2019-05-14T17:05:00Z">
        <w:r w:rsidR="003E4695">
          <w:rPr>
            <w:color w:val="000000"/>
            <w:sz w:val="26"/>
            <w:szCs w:val="26"/>
          </w:rPr>
          <w:t>của từng hồ sơ</w:t>
        </w:r>
      </w:ins>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del w:id="126" w:author="LEO" w:date="2019-05-14T17:06:00Z">
        <w:r w:rsidRPr="00523A4F" w:rsidDel="003E4695">
          <w:rPr>
            <w:color w:val="000000"/>
            <w:sz w:val="26"/>
            <w:szCs w:val="26"/>
          </w:rPr>
          <w:delText xml:space="preserve">project </w:delText>
        </w:r>
      </w:del>
      <w:ins w:id="127" w:author="LEO" w:date="2019-05-14T17:06:00Z">
        <w:r w:rsidR="003E4695">
          <w:rPr>
            <w:color w:val="000000"/>
            <w:sz w:val="26"/>
            <w:szCs w:val="26"/>
          </w:rPr>
          <w:t xml:space="preserve">dự án </w:t>
        </w:r>
      </w:ins>
      <w:r w:rsidRPr="00523A4F">
        <w:rPr>
          <w:color w:val="000000"/>
          <w:sz w:val="26"/>
          <w:szCs w:val="26"/>
        </w:rPr>
        <w:t xml:space="preserve">và </w:t>
      </w:r>
      <w:del w:id="128" w:author="LEO" w:date="2019-05-14T17:06:00Z">
        <w:r w:rsidRPr="00523A4F" w:rsidDel="003E4695">
          <w:rPr>
            <w:color w:val="000000"/>
            <w:sz w:val="26"/>
            <w:szCs w:val="26"/>
          </w:rPr>
          <w:delText xml:space="preserve">role </w:delText>
        </w:r>
      </w:del>
      <w:ins w:id="129" w:author="LEO" w:date="2019-05-14T17:06:00Z">
        <w:r w:rsidR="003E4695">
          <w:rPr>
            <w:color w:val="000000"/>
            <w:sz w:val="26"/>
            <w:szCs w:val="26"/>
          </w:rPr>
          <w:t>vai trò</w:t>
        </w:r>
        <w:r w:rsidR="003E4695" w:rsidRPr="00523A4F">
          <w:rPr>
            <w:color w:val="000000"/>
            <w:sz w:val="26"/>
            <w:szCs w:val="26"/>
          </w:rPr>
          <w:t xml:space="preserve"> </w:t>
        </w:r>
      </w:ins>
      <w:r w:rsidRPr="00523A4F">
        <w:rPr>
          <w:color w:val="000000"/>
          <w:sz w:val="26"/>
          <w:szCs w:val="26"/>
        </w:rPr>
        <w:t>trong mục</w:t>
      </w:r>
      <w:ins w:id="130" w:author="LEO" w:date="2019-05-14T17:06:00Z">
        <w:r w:rsidR="003E4695">
          <w:rPr>
            <w:color w:val="000000"/>
            <w:sz w:val="26"/>
            <w:szCs w:val="26"/>
          </w:rPr>
          <w:t xml:space="preserve"> kinh nghiệm làm việc (</w:t>
        </w:r>
      </w:ins>
      <w:del w:id="131" w:author="LEO" w:date="2019-05-14T17:06:00Z">
        <w:r w:rsidRPr="00523A4F" w:rsidDel="003E4695">
          <w:rPr>
            <w:color w:val="000000"/>
            <w:sz w:val="26"/>
            <w:szCs w:val="26"/>
          </w:rPr>
          <w:delText xml:space="preserve"> </w:delText>
        </w:r>
      </w:del>
      <w:r w:rsidRPr="00523A4F">
        <w:rPr>
          <w:color w:val="000000"/>
          <w:sz w:val="26"/>
          <w:szCs w:val="26"/>
        </w:rPr>
        <w:t>Project Experience</w:t>
      </w:r>
      <w:ins w:id="132" w:author="LEO" w:date="2019-05-14T17:06:00Z">
        <w:r w:rsidR="003E4695">
          <w:rPr>
            <w:color w:val="000000"/>
            <w:sz w:val="26"/>
            <w:szCs w:val="26"/>
          </w:rPr>
          <w:t>)</w:t>
        </w:r>
      </w:ins>
      <w:del w:id="133" w:author="LEO" w:date="2019-05-14T17:06:00Z">
        <w:r w:rsidRPr="00523A4F" w:rsidDel="003E4695">
          <w:rPr>
            <w:color w:val="000000"/>
            <w:sz w:val="26"/>
            <w:szCs w:val="26"/>
          </w:rPr>
          <w:delText xml:space="preserve"> (kinh nghiệm làm việc)</w:delText>
        </w:r>
      </w:del>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 xml:space="preserve">Phỏng </w:t>
      </w:r>
      <w:r w:rsidR="003B1898" w:rsidRPr="003B1E81">
        <w:rPr>
          <w:color w:val="000000"/>
          <w:sz w:val="26"/>
          <w:szCs w:val="26"/>
        </w:rPr>
        <w:lastRenderedPageBreak/>
        <w:t>vấn</w:t>
      </w:r>
      <w:ins w:id="134" w:author="LEO" w:date="2019-05-14T17:07:00Z">
        <w:r w:rsidR="00AA42DF">
          <w:rPr>
            <w:color w:val="000000"/>
            <w:sz w:val="26"/>
            <w:szCs w:val="26"/>
          </w:rPr>
          <w:t xml:space="preserve"> </w:t>
        </w:r>
      </w:ins>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Del="00AA42DF" w:rsidRDefault="002F0218" w:rsidP="000348FB">
      <w:pPr>
        <w:pStyle w:val="NormalWeb"/>
        <w:spacing w:before="0" w:beforeAutospacing="0" w:after="0" w:afterAutospacing="0" w:line="360" w:lineRule="auto"/>
        <w:ind w:firstLine="720"/>
        <w:jc w:val="both"/>
        <w:rPr>
          <w:del w:id="135" w:author="LEO" w:date="2019-05-14T17:07:00Z"/>
          <w:color w:val="000000"/>
          <w:sz w:val="26"/>
          <w:szCs w:val="26"/>
        </w:rPr>
      </w:pPr>
    </w:p>
    <w:p w:rsidR="002F0218" w:rsidRPr="003B1E81" w:rsidRDefault="002F0218" w:rsidP="002F0218">
      <w:pPr>
        <w:pStyle w:val="NormalWeb"/>
        <w:spacing w:before="0" w:beforeAutospacing="0" w:after="0" w:afterAutospacing="0" w:line="360" w:lineRule="auto"/>
        <w:jc w:val="both"/>
        <w:rPr>
          <w:color w:val="000000"/>
          <w:sz w:val="26"/>
          <w:szCs w:val="26"/>
        </w:rPr>
      </w:pPr>
      <w:del w:id="136" w:author="LEO" w:date="2019-05-14T17:07:00Z">
        <w:r w:rsidDel="00AA42DF">
          <w:rPr>
            <w:color w:val="000000"/>
            <w:sz w:val="26"/>
            <w:szCs w:val="26"/>
          </w:rPr>
          <w:tab/>
        </w:r>
      </w:del>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2F0218" w:rsidP="002F0218">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7EF1823A" wp14:editId="121DF64A">
            <wp:extent cx="5362575" cy="7543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 (2).png"/>
                    <pic:cNvPicPr/>
                  </pic:nvPicPr>
                  <pic:blipFill>
                    <a:blip r:embed="rId17">
                      <a:extLst>
                        <a:ext uri="{28A0092B-C50C-407E-A947-70E740481C1C}">
                          <a14:useLocalDpi xmlns:a14="http://schemas.microsoft.com/office/drawing/2010/main" val="0"/>
                        </a:ext>
                      </a:extLst>
                    </a:blip>
                    <a:stretch>
                      <a:fillRect/>
                    </a:stretch>
                  </pic:blipFill>
                  <pic:spPr>
                    <a:xfrm>
                      <a:off x="0" y="0"/>
                      <a:ext cx="5363919" cy="7545691"/>
                    </a:xfrm>
                    <a:prstGeom prst="rect">
                      <a:avLst/>
                    </a:prstGeom>
                  </pic:spPr>
                </pic:pic>
              </a:graphicData>
            </a:graphic>
          </wp:inline>
        </w:drawing>
      </w:r>
    </w:p>
    <w:p w:rsidR="003B1E81" w:rsidRPr="003B1E81" w:rsidRDefault="002F0218" w:rsidP="002F0218">
      <w:pPr>
        <w:pStyle w:val="Caption"/>
        <w:jc w:val="both"/>
        <w:rPr>
          <w:color w:val="000000"/>
          <w:szCs w:val="26"/>
        </w:rPr>
      </w:pPr>
      <w:bookmarkStart w:id="137" w:name="_Toc8741678"/>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bookmarkEnd w:id="137"/>
    </w:p>
    <w:p w:rsidR="00AA42DF" w:rsidRDefault="00AA42DF" w:rsidP="000348FB">
      <w:pPr>
        <w:pStyle w:val="NormalWeb"/>
        <w:spacing w:before="0" w:beforeAutospacing="0" w:after="0" w:afterAutospacing="0" w:line="360" w:lineRule="auto"/>
        <w:ind w:firstLine="720"/>
        <w:jc w:val="both"/>
        <w:rPr>
          <w:ins w:id="138" w:author="LEO" w:date="2019-05-14T17:09:00Z"/>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39" w:name="_Toc8741858"/>
      <w:bookmarkEnd w:id="1"/>
      <w:r w:rsidRPr="00523A4F">
        <w:rPr>
          <w:rFonts w:cs="Times New Roman"/>
        </w:rPr>
        <w:lastRenderedPageBreak/>
        <w:t>: CƠ SỞ LÝ THUYẾT</w:t>
      </w:r>
      <w:bookmarkEnd w:id="139"/>
    </w:p>
    <w:p w:rsidR="00B45B54" w:rsidRDefault="00B45B54" w:rsidP="00D92D18">
      <w:pPr>
        <w:pStyle w:val="Heading2"/>
        <w:spacing w:before="0" w:line="360" w:lineRule="auto"/>
      </w:pPr>
      <w:bookmarkStart w:id="140" w:name="_Toc5956910"/>
      <w:bookmarkStart w:id="141" w:name="_Toc8741859"/>
      <w:r>
        <w:t>Spring Boot</w:t>
      </w:r>
      <w:bookmarkEnd w:id="140"/>
      <w:bookmarkEnd w:id="141"/>
    </w:p>
    <w:p w:rsidR="00B45B54" w:rsidRPr="00BD35E4" w:rsidRDefault="00B45B54" w:rsidP="00D92D18">
      <w:pPr>
        <w:pStyle w:val="Heading3"/>
        <w:spacing w:before="0" w:line="360" w:lineRule="auto"/>
      </w:pPr>
      <w:bookmarkStart w:id="142" w:name="_Toc5956911"/>
      <w:bookmarkStart w:id="143" w:name="_Toc8741860"/>
      <w:r w:rsidRPr="00BD35E4">
        <w:rPr>
          <w:iCs/>
          <w:color w:val="000000"/>
        </w:rPr>
        <w:t>Kiến trúc và các thành phần của Spring Boot</w:t>
      </w:r>
      <w:del w:id="144" w:author="LEO" w:date="2019-05-14T17:59:00Z">
        <w:r w:rsidRPr="00BD35E4" w:rsidDel="00992493">
          <w:rPr>
            <w:color w:val="000000"/>
            <w:shd w:val="clear" w:color="auto" w:fill="FEFEFE"/>
          </w:rPr>
          <w:delText>:</w:delText>
        </w:r>
      </w:del>
      <w:bookmarkEnd w:id="142"/>
      <w:bookmarkEnd w:id="143"/>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145" w:name="_47tsxtid6mi4" w:colFirst="0" w:colLast="0"/>
      <w:bookmarkEnd w:id="145"/>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27E3B3E" wp14:editId="5FB38281">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146" w:name="_Toc5957032"/>
      <w:bookmarkStart w:id="147" w:name="_Ref7249593"/>
      <w:bookmarkStart w:id="148" w:name="_Ref7249715"/>
      <w:bookmarkStart w:id="149" w:name="_Toc8741679"/>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146"/>
      <w:bookmarkEnd w:id="147"/>
      <w:bookmarkEnd w:id="148"/>
      <w:bookmarkEnd w:id="149"/>
    </w:p>
    <w:p w:rsidR="00B45B54" w:rsidRPr="007451D2" w:rsidRDefault="00B45B54" w:rsidP="000348FB">
      <w:pPr>
        <w:pStyle w:val="ListParagraph"/>
        <w:numPr>
          <w:ilvl w:val="0"/>
          <w:numId w:val="5"/>
        </w:numPr>
        <w:spacing w:before="0" w:line="360" w:lineRule="auto"/>
        <w:rPr>
          <w:b/>
          <w:shd w:val="clear" w:color="auto" w:fill="FEFEFE"/>
        </w:rPr>
      </w:pPr>
      <w:bookmarkStart w:id="150" w:name="_2thnbzj80115" w:colFirst="0" w:colLast="0"/>
      <w:bookmarkEnd w:id="150"/>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151" w:name="_ul0ippswxyy" w:colFirst="0" w:colLast="0"/>
      <w:bookmarkEnd w:id="151"/>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152" w:name="_5qsjsq4gdlou" w:colFirst="0" w:colLast="0"/>
      <w:bookmarkEnd w:id="152"/>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153" w:name="_qk7nm1z1r1r0" w:colFirst="0" w:colLast="0"/>
      <w:bookmarkEnd w:id="153"/>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154" w:name="_g0rpovnxkwyk" w:colFirst="0" w:colLast="0"/>
      <w:bookmarkEnd w:id="154"/>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155" w:name="_Toc5956912"/>
      <w:bookmarkStart w:id="156" w:name="_Toc8741861"/>
      <w:r w:rsidRPr="000D0975">
        <w:rPr>
          <w:iCs/>
          <w:color w:val="000000"/>
        </w:rPr>
        <w:lastRenderedPageBreak/>
        <w:t xml:space="preserve">Lợi ích sử dụng Spring Boot </w:t>
      </w:r>
      <w:del w:id="157" w:author="LEO" w:date="2019-05-14T17:59:00Z">
        <w:r w:rsidRPr="000D0975" w:rsidDel="00992493">
          <w:rPr>
            <w:color w:val="000000"/>
            <w:shd w:val="clear" w:color="auto" w:fill="FEFEFE"/>
          </w:rPr>
          <w:delText>:</w:delText>
        </w:r>
      </w:del>
      <w:bookmarkEnd w:id="155"/>
      <w:bookmarkEnd w:id="156"/>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04A2658F" wp14:editId="651ED87E">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158" w:name="_Toc5957033"/>
      <w:bookmarkStart w:id="159" w:name="_Toc8741680"/>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158"/>
      <w:bookmarkEnd w:id="159"/>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160" w:name="_Toc5956913"/>
      <w:bookmarkStart w:id="161" w:name="_Toc8741862"/>
      <w:r>
        <w:t>Các dependency sử dụng trong project</w:t>
      </w:r>
      <w:del w:id="162" w:author="LEO" w:date="2019-05-14T17:59:00Z">
        <w:r w:rsidRPr="0027496F" w:rsidDel="00992493">
          <w:rPr>
            <w:color w:val="000000"/>
            <w:shd w:val="clear" w:color="auto" w:fill="FEFEFE"/>
          </w:rPr>
          <w:delText>:</w:delText>
        </w:r>
      </w:del>
      <w:bookmarkEnd w:id="160"/>
      <w:bookmarkEnd w:id="161"/>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163" w:name="_Toc5956914"/>
      <w:bookmarkStart w:id="164" w:name="_Toc8741863"/>
      <w:r>
        <w:t>Angular</w:t>
      </w:r>
      <w:bookmarkEnd w:id="163"/>
      <w:bookmarkEnd w:id="164"/>
    </w:p>
    <w:p w:rsidR="00B45B54" w:rsidRDefault="00B45B54" w:rsidP="000348FB">
      <w:pPr>
        <w:pStyle w:val="Heading3"/>
        <w:spacing w:before="0" w:line="360" w:lineRule="auto"/>
        <w:rPr>
          <w:bCs w:val="0"/>
          <w:iCs/>
          <w:color w:val="000000"/>
        </w:rPr>
      </w:pPr>
      <w:bookmarkStart w:id="165" w:name="_Toc5956915"/>
      <w:bookmarkStart w:id="166" w:name="_Toc8741864"/>
      <w:r w:rsidRPr="00BD35E4">
        <w:rPr>
          <w:iCs/>
          <w:color w:val="000000"/>
        </w:rPr>
        <w:t>Giới thiệu về Angular</w:t>
      </w:r>
      <w:bookmarkEnd w:id="165"/>
      <w:bookmarkEnd w:id="166"/>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167" w:name="_Toc5956916"/>
      <w:bookmarkStart w:id="168" w:name="_Toc8741865"/>
      <w:r w:rsidRPr="00A934B2">
        <w:rPr>
          <w:iCs/>
          <w:color w:val="000000"/>
        </w:rPr>
        <w:t>Tổng quan về kiến trúc</w:t>
      </w:r>
      <w:bookmarkEnd w:id="167"/>
      <w:bookmarkEnd w:id="168"/>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6B6446CB" wp14:editId="00FCBE9B">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169" w:name="_Toc5957034"/>
      <w:bookmarkStart w:id="170" w:name="_Toc8741681"/>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169"/>
      <w:bookmarkEnd w:id="170"/>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7B28E04D" wp14:editId="6A31D95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171" w:name="_Toc5957035"/>
      <w:bookmarkStart w:id="172" w:name="_Toc8741682"/>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171"/>
      <w:bookmarkEnd w:id="172"/>
    </w:p>
    <w:p w:rsidR="00B45B54" w:rsidRDefault="00B45B54" w:rsidP="000348FB">
      <w:pPr>
        <w:keepNext/>
        <w:spacing w:before="0" w:line="360" w:lineRule="auto"/>
      </w:pPr>
      <w:r>
        <w:rPr>
          <w:noProof/>
          <w:color w:val="000000"/>
        </w:rPr>
        <w:drawing>
          <wp:inline distT="0" distB="0" distL="0" distR="0" wp14:anchorId="156ADAA9" wp14:editId="3F533DE4">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173" w:name="_Toc5957036"/>
      <w:bookmarkStart w:id="174" w:name="_Toc8741683"/>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173"/>
      <w:bookmarkEnd w:id="174"/>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777A2C04" wp14:editId="24F78DA4">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175" w:name="_Toc5957037"/>
      <w:bookmarkStart w:id="176" w:name="_Toc8741684"/>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175"/>
      <w:bookmarkEnd w:id="176"/>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177" w:name="_Toc5956917"/>
      <w:bookmarkStart w:id="178" w:name="_Toc8741866"/>
      <w:r w:rsidRPr="00A934B2">
        <w:rPr>
          <w:iCs/>
          <w:color w:val="000000"/>
        </w:rPr>
        <w:t>Angular CLI</w:t>
      </w:r>
      <w:r w:rsidR="009317CE">
        <w:rPr>
          <w:iCs/>
          <w:color w:val="000000"/>
        </w:rPr>
        <w:t xml:space="preserve"> </w:t>
      </w:r>
      <w:r w:rsidRPr="00A934B2">
        <w:rPr>
          <w:iCs/>
          <w:color w:val="000000"/>
        </w:rPr>
        <w:t>(Command-line Interface)</w:t>
      </w:r>
      <w:bookmarkEnd w:id="177"/>
      <w:bookmarkEnd w:id="178"/>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179" w:name="_Toc5956918"/>
      <w:bookmarkStart w:id="180" w:name="_Toc8741867"/>
      <w:r w:rsidRPr="009C1B99">
        <w:t>C</w:t>
      </w:r>
      <w:r w:rsidRPr="009C1B99">
        <w:rPr>
          <w:iCs/>
          <w:color w:val="000000"/>
        </w:rPr>
        <w:t>ác chức năng chính của Angular</w:t>
      </w:r>
      <w:bookmarkEnd w:id="179"/>
      <w:bookmarkEnd w:id="180"/>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48018D8A" wp14:editId="7E9FD37A">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181" w:name="_Toc5957038"/>
      <w:bookmarkStart w:id="182" w:name="_Toc8741685"/>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181"/>
      <w:bookmarkEnd w:id="182"/>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183" w:name="_Toc5956919"/>
      <w:bookmarkStart w:id="184" w:name="_Toc8741868"/>
      <w:r w:rsidRPr="00065867">
        <w:t>S</w:t>
      </w:r>
      <w:r w:rsidRPr="00065867">
        <w:rPr>
          <w:iCs/>
          <w:color w:val="000000"/>
        </w:rPr>
        <w:t>o sánh Angular với các công nghệ front-end khác:</w:t>
      </w:r>
      <w:bookmarkEnd w:id="183"/>
      <w:bookmarkEnd w:id="184"/>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185" w:name="_Toc5956920"/>
      <w:bookmarkStart w:id="186" w:name="_Toc8741869"/>
      <w:r>
        <w:t>MySQL</w:t>
      </w:r>
      <w:bookmarkEnd w:id="185"/>
      <w:bookmarkEnd w:id="186"/>
    </w:p>
    <w:p w:rsidR="00B45B54" w:rsidRDefault="00D92D18" w:rsidP="000348FB">
      <w:pPr>
        <w:pStyle w:val="Heading3"/>
        <w:spacing w:before="0" w:line="360" w:lineRule="auto"/>
        <w:rPr>
          <w:bCs w:val="0"/>
          <w:iCs/>
          <w:color w:val="000000"/>
        </w:rPr>
      </w:pPr>
      <w:bookmarkStart w:id="187" w:name="_Toc5956921"/>
      <w:bookmarkStart w:id="188" w:name="_Toc8741870"/>
      <w:r>
        <w:rPr>
          <w:iCs/>
          <w:color w:val="000000"/>
        </w:rPr>
        <w:t xml:space="preserve">Cơ </w:t>
      </w:r>
      <w:r w:rsidR="00B45B54" w:rsidRPr="00256F98">
        <w:rPr>
          <w:iCs/>
          <w:color w:val="000000"/>
        </w:rPr>
        <w:t>sở dữ liệu</w:t>
      </w:r>
      <w:bookmarkEnd w:id="187"/>
      <w:bookmarkEnd w:id="188"/>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189" w:name="_Toc5956922"/>
      <w:bookmarkStart w:id="190" w:name="_Toc8741871"/>
      <w:bookmarkStart w:id="191" w:name="_GoBack"/>
      <w:bookmarkEnd w:id="191"/>
      <w:r>
        <w:rPr>
          <w:iCs/>
          <w:color w:val="000000"/>
        </w:rPr>
        <w:t>Hệ quản trị dữ liệu quan hệ</w:t>
      </w:r>
      <w:r w:rsidR="00B45B54">
        <w:rPr>
          <w:iCs/>
          <w:color w:val="000000"/>
        </w:rPr>
        <w:t>:</w:t>
      </w:r>
      <w:bookmarkEnd w:id="189"/>
      <w:bookmarkEnd w:id="190"/>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192" w:name="_e66zt153bobc" w:colFirst="0" w:colLast="0"/>
      <w:bookmarkStart w:id="193" w:name="_Toc5956923"/>
      <w:bookmarkStart w:id="194" w:name="_Toc8741872"/>
      <w:bookmarkEnd w:id="192"/>
      <w:r>
        <w:rPr>
          <w:iCs/>
          <w:color w:val="000000"/>
        </w:rPr>
        <w:lastRenderedPageBreak/>
        <w:t>MySQL và lợi ích khi sử dụng MySQL:</w:t>
      </w:r>
      <w:bookmarkEnd w:id="193"/>
      <w:bookmarkEnd w:id="194"/>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195" w:name="_Toc5956924"/>
      <w:bookmarkStart w:id="196" w:name="_Toc8741873"/>
      <w:r w:rsidRPr="00514B1C">
        <w:t>Maven</w:t>
      </w:r>
      <w:bookmarkEnd w:id="195"/>
      <w:bookmarkEnd w:id="196"/>
    </w:p>
    <w:p w:rsidR="00B45B54" w:rsidRPr="00BF1915" w:rsidRDefault="00B45B54" w:rsidP="000348FB">
      <w:pPr>
        <w:pStyle w:val="Heading3"/>
        <w:spacing w:before="0" w:line="360" w:lineRule="auto"/>
        <w:rPr>
          <w:bCs w:val="0"/>
          <w:iCs/>
          <w:color w:val="000000"/>
        </w:rPr>
      </w:pPr>
      <w:bookmarkStart w:id="197" w:name="_Toc5956925"/>
      <w:bookmarkStart w:id="198" w:name="_Toc8741874"/>
      <w:r>
        <w:rPr>
          <w:iCs/>
          <w:color w:val="000000"/>
        </w:rPr>
        <w:t>Tổng quan về Apache Maven:</w:t>
      </w:r>
      <w:bookmarkEnd w:id="197"/>
      <w:bookmarkEnd w:id="198"/>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Pr="008F580E">
        <w:rPr>
          <w:i/>
          <w:color w:val="000000"/>
        </w:rPr>
        <w:t>ool</w:t>
      </w:r>
      <w:r>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Pr>
          <w:color w:val="000000"/>
        </w:rPr>
        <w:t xml:space="preserve">d dự án, mỗi một nhà phát triển có thể cấu hình theo các lệnh khác nhau để </w:t>
      </w:r>
      <w:r w:rsidR="008F580E">
        <w:rPr>
          <w:color w:val="000000"/>
        </w:rPr>
        <w:t>xây dựng</w:t>
      </w:r>
      <w:r>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199" w:name="_Toc5956926"/>
      <w:bookmarkStart w:id="200" w:name="_Toc8741875"/>
      <w:r>
        <w:rPr>
          <w:iCs/>
          <w:color w:val="000000"/>
        </w:rPr>
        <w:t>Lợi ích khi sử dụng Apache Maven:</w:t>
      </w:r>
      <w:bookmarkEnd w:id="199"/>
      <w:bookmarkEnd w:id="200"/>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201" w:name="_Toc5956927"/>
      <w:bookmarkStart w:id="202" w:name="_Toc8741876"/>
      <w:r>
        <w:rPr>
          <w:iCs/>
          <w:color w:val="000000"/>
        </w:rPr>
        <w:t>Ứng dụng Apache Maven vào dự án:</w:t>
      </w:r>
      <w:bookmarkEnd w:id="201"/>
      <w:bookmarkEnd w:id="202"/>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5480E22F" wp14:editId="6F721072">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203" w:name="_Toc5957039"/>
      <w:bookmarkStart w:id="204" w:name="_Toc8741686"/>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203"/>
      <w:bookmarkEnd w:id="204"/>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05EDCA6C" wp14:editId="0E7B3F05">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205" w:name="_Toc5957040"/>
      <w:bookmarkStart w:id="206" w:name="_Toc8741687"/>
      <w:r>
        <w:rPr>
          <w:noProof/>
          <w:color w:val="000000"/>
        </w:rPr>
        <w:drawing>
          <wp:anchor distT="0" distB="0" distL="114300" distR="114300" simplePos="0" relativeHeight="251666432" behindDoc="1" locked="0" layoutInCell="1" allowOverlap="1" wp14:anchorId="292D559F" wp14:editId="4B3A6E1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205"/>
      <w:bookmarkEnd w:id="206"/>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207" w:name="_Toc5957041"/>
      <w:bookmarkStart w:id="208" w:name="_Toc8741688"/>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207"/>
      <w:bookmarkEnd w:id="208"/>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209" w:name="_Toc8741877"/>
      <w:bookmarkStart w:id="210" w:name="_Toc169424247"/>
      <w:r w:rsidRPr="00523A4F">
        <w:rPr>
          <w:rFonts w:cs="Times New Roman"/>
        </w:rPr>
        <w:lastRenderedPageBreak/>
        <w:t>: PHÂN TÍCH</w:t>
      </w:r>
      <w:r w:rsidR="003A3418">
        <w:rPr>
          <w:rFonts w:cs="Times New Roman"/>
        </w:rPr>
        <w:t xml:space="preserve"> VÀ THIẾT KẾ</w:t>
      </w:r>
      <w:bookmarkEnd w:id="209"/>
      <w:r w:rsidR="006F7F72" w:rsidRPr="00523A4F">
        <w:rPr>
          <w:rFonts w:cs="Times New Roman"/>
        </w:rPr>
        <w:t xml:space="preserve"> </w:t>
      </w:r>
    </w:p>
    <w:p w:rsidR="001A08FA" w:rsidRPr="00523A4F" w:rsidRDefault="003A3418" w:rsidP="001A08FA">
      <w:pPr>
        <w:pStyle w:val="Heading2"/>
        <w:rPr>
          <w:rFonts w:cs="Times New Roman"/>
        </w:rPr>
      </w:pPr>
      <w:bookmarkStart w:id="211" w:name="_Toc5956930"/>
      <w:bookmarkStart w:id="212" w:name="_Toc8741878"/>
      <w:bookmarkEnd w:id="210"/>
      <w:r>
        <w:t>Mô tả tổng quan ứng dụng</w:t>
      </w:r>
      <w:bookmarkEnd w:id="211"/>
      <w:bookmarkEnd w:id="212"/>
      <w:r w:rsidR="006F7F72" w:rsidRPr="00523A4F">
        <w:rPr>
          <w:rFonts w:cs="Times New Roman"/>
        </w:rPr>
        <w:t xml:space="preserve"> </w:t>
      </w:r>
    </w:p>
    <w:p w:rsidR="00814F40" w:rsidRDefault="00AB2A59" w:rsidP="00814F40">
      <w:pPr>
        <w:pStyle w:val="Heading3"/>
      </w:pPr>
      <w:bookmarkStart w:id="213" w:name="_Toc5956931"/>
      <w:bookmarkStart w:id="214" w:name="_Toc8741879"/>
      <w:r>
        <w:t>Mô hình Usecase tổng quá</w:t>
      </w:r>
      <w:bookmarkEnd w:id="213"/>
      <w:r w:rsidR="004C1A83">
        <w:t>t</w:t>
      </w:r>
      <w:bookmarkEnd w:id="214"/>
    </w:p>
    <w:p w:rsidR="00814F40" w:rsidRPr="00814F40" w:rsidRDefault="00814F40" w:rsidP="00814F40">
      <w:pPr>
        <w:ind w:firstLine="0"/>
      </w:pPr>
      <w:r>
        <w:rPr>
          <w:noProof/>
        </w:rPr>
        <w:drawing>
          <wp:inline distT="0" distB="0" distL="0" distR="0" wp14:anchorId="1B9DF3BF" wp14:editId="159CB13E">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215" w:name="_Toc5957042"/>
      <w:bookmarkStart w:id="216" w:name="_Toc8741689"/>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215"/>
      <w:bookmarkEnd w:id="216"/>
    </w:p>
    <w:p w:rsidR="001A08FA" w:rsidRPr="00523A4F" w:rsidRDefault="001A08FA" w:rsidP="00585F4E"/>
    <w:p w:rsidR="001A08FA" w:rsidRPr="00523A4F" w:rsidRDefault="00CC4B10" w:rsidP="001A08FA">
      <w:pPr>
        <w:pStyle w:val="Heading3"/>
        <w:rPr>
          <w:rFonts w:cs="Times New Roman"/>
        </w:rPr>
      </w:pPr>
      <w:bookmarkStart w:id="217" w:name="_Toc5956932"/>
      <w:bookmarkStart w:id="218" w:name="_Toc8741880"/>
      <w:r>
        <w:t>Danh sách các tác nhân và mô tả</w:t>
      </w:r>
      <w:bookmarkEnd w:id="217"/>
      <w:bookmarkEnd w:id="218"/>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219" w:name="_Toc5956995"/>
      <w:bookmarkStart w:id="220" w:name="_Toc8741805"/>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219"/>
      <w:bookmarkEnd w:id="220"/>
    </w:p>
    <w:p w:rsidR="00F35319" w:rsidRPr="00523A4F" w:rsidRDefault="00F35319" w:rsidP="00F35319">
      <w:pPr>
        <w:pStyle w:val="Heading3"/>
        <w:rPr>
          <w:rFonts w:cs="Times New Roman"/>
        </w:rPr>
      </w:pPr>
      <w:bookmarkStart w:id="221" w:name="_Toc8741881"/>
      <w:r>
        <w:t>Danh sách Usecase và mô tả</w:t>
      </w:r>
      <w:bookmarkEnd w:id="221"/>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222" w:name="_Toc5956996"/>
      <w:bookmarkStart w:id="223" w:name="_Toc8741806"/>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222"/>
      <w:bookmarkEnd w:id="223"/>
    </w:p>
    <w:p w:rsidR="001A08FA" w:rsidRPr="00523A4F" w:rsidRDefault="00843324" w:rsidP="000348FB">
      <w:pPr>
        <w:pStyle w:val="Heading2"/>
        <w:spacing w:line="360" w:lineRule="auto"/>
        <w:rPr>
          <w:rFonts w:cs="Times New Roman"/>
        </w:rPr>
      </w:pPr>
      <w:bookmarkStart w:id="224" w:name="_Toc8741882"/>
      <w:r>
        <w:t>Đặc tả các yêu cầu chức năng</w:t>
      </w:r>
      <w:bookmarkEnd w:id="224"/>
    </w:p>
    <w:p w:rsidR="001A08FA" w:rsidRDefault="00230412" w:rsidP="000348FB">
      <w:pPr>
        <w:pStyle w:val="Heading3"/>
        <w:spacing w:line="360" w:lineRule="auto"/>
      </w:pPr>
      <w:bookmarkStart w:id="225" w:name="_Toc5956935"/>
      <w:bookmarkStart w:id="226" w:name="_Toc8741883"/>
      <w:r>
        <w:t>UC001</w:t>
      </w:r>
      <w:r w:rsidRPr="00D405DE">
        <w:t xml:space="preserve"> </w:t>
      </w:r>
      <w:r w:rsidR="00745095">
        <w:t>Hỗ</w:t>
      </w:r>
      <w:r w:rsidRPr="007E0824">
        <w:t xml:space="preserve"> tr</w:t>
      </w:r>
      <w:bookmarkEnd w:id="225"/>
      <w:r w:rsidR="00745095">
        <w:t>ợ</w:t>
      </w:r>
      <w:bookmarkEnd w:id="226"/>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227" w:name="_Toc5956997"/>
      <w:bookmarkStart w:id="228" w:name="_Toc8741807"/>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227"/>
      <w:bookmarkEnd w:id="228"/>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37485C9C" wp14:editId="6E159247">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229" w:name="_Toc5957043"/>
      <w:bookmarkStart w:id="230" w:name="_Toc8741690"/>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229"/>
      <w:bookmarkEnd w:id="230"/>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4C99A42E" wp14:editId="3D3C5240">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231" w:name="_Toc5957044"/>
      <w:bookmarkStart w:id="232" w:name="_Toc8741691"/>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231"/>
      <w:bookmarkEnd w:id="232"/>
    </w:p>
    <w:p w:rsidR="001A08FA" w:rsidRPr="00523A4F" w:rsidRDefault="00FF248D" w:rsidP="000348FB">
      <w:pPr>
        <w:pStyle w:val="Heading3"/>
        <w:spacing w:line="360" w:lineRule="auto"/>
        <w:rPr>
          <w:rFonts w:cs="Times New Roman"/>
        </w:rPr>
      </w:pPr>
      <w:bookmarkStart w:id="233" w:name="_Toc5956936"/>
      <w:bookmarkStart w:id="234" w:name="_Toc8741884"/>
      <w:r>
        <w:t xml:space="preserve">UC001a </w:t>
      </w:r>
      <w:r w:rsidR="00745095">
        <w:t>Tải tài liệu hướng dẫ</w:t>
      </w:r>
      <w:r w:rsidRPr="007E0824">
        <w:t>n</w:t>
      </w:r>
      <w:bookmarkEnd w:id="233"/>
      <w:bookmarkEnd w:id="234"/>
    </w:p>
    <w:p w:rsidR="008C1445" w:rsidRDefault="008C1445" w:rsidP="000348FB">
      <w:pPr>
        <w:pStyle w:val="Heading4"/>
        <w:spacing w:line="360" w:lineRule="auto"/>
        <w:rPr>
          <w:i/>
        </w:rPr>
      </w:pPr>
      <w:bookmarkStart w:id="235"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236" w:name="_Toc5956998"/>
      <w:bookmarkStart w:id="237" w:name="_Toc8741808"/>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236"/>
      <w:bookmarkEnd w:id="237"/>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4E2C3D69" wp14:editId="123CCF05">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238" w:name="_Toc5957045"/>
      <w:bookmarkStart w:id="239" w:name="_Toc8741692"/>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238"/>
      <w:bookmarkEnd w:id="239"/>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41DEBF8B" wp14:editId="19671156">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240" w:name="_Toc5957046"/>
      <w:bookmarkStart w:id="241" w:name="_Toc8741693"/>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240"/>
      <w:bookmarkEnd w:id="241"/>
    </w:p>
    <w:p w:rsidR="00FD38B7" w:rsidRPr="00FD38B7" w:rsidRDefault="00FD38B7" w:rsidP="000348FB">
      <w:pPr>
        <w:spacing w:line="360" w:lineRule="auto"/>
      </w:pPr>
    </w:p>
    <w:p w:rsidR="007E6CE0" w:rsidRPr="007E6CE0" w:rsidRDefault="00926091" w:rsidP="000348FB">
      <w:pPr>
        <w:pStyle w:val="Heading3"/>
        <w:spacing w:line="360" w:lineRule="auto"/>
      </w:pPr>
      <w:bookmarkStart w:id="242" w:name="_Toc8741885"/>
      <w:r>
        <w:t>UC001b</w:t>
      </w:r>
      <w:r w:rsidRPr="00D405DE">
        <w:t xml:space="preserve"> </w:t>
      </w:r>
      <w:r w:rsidR="00745095">
        <w:t>Xuất hồ sơ cá nhâ</w:t>
      </w:r>
      <w:r w:rsidRPr="007E0824">
        <w:t>n</w:t>
      </w:r>
      <w:bookmarkEnd w:id="235"/>
      <w:bookmarkEnd w:id="242"/>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243" w:name="_Toc8741809"/>
      <w:r>
        <w:t xml:space="preserve">Bảng </w:t>
      </w:r>
      <w:fldSimple w:instr=" STYLEREF 1 \s ">
        <w:r w:rsidR="00F86417">
          <w:rPr>
            <w:noProof/>
          </w:rPr>
          <w:t>3</w:t>
        </w:r>
      </w:fldSimple>
      <w:r w:rsidR="00F86417">
        <w:noBreakHyphen/>
      </w:r>
      <w:fldSimple w:instr=" SEQ Bảng \* ARABIC \s 1 ">
        <w:r w:rsidR="00F86417">
          <w:rPr>
            <w:noProof/>
          </w:rPr>
          <w:t>5</w:t>
        </w:r>
      </w:fldSimple>
      <w:r w:rsidR="000B087D">
        <w:rPr>
          <w:noProof/>
        </w:rPr>
        <w:t xml:space="preserve"> </w:t>
      </w:r>
      <w:r w:rsidRPr="009C5ABE">
        <w:rPr>
          <w:noProof/>
        </w:rPr>
        <w:t>Đặc tả UC001b</w:t>
      </w:r>
      <w:bookmarkEnd w:id="243"/>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210E1EB" wp14:editId="7CB7A765">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244" w:name="_Toc5957047"/>
      <w:bookmarkStart w:id="245" w:name="_Toc8741694"/>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244"/>
      <w:bookmarkEnd w:id="245"/>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2C9DC248" wp14:editId="3B330FE9">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246" w:name="_Toc5957048"/>
      <w:bookmarkStart w:id="247" w:name="_Toc8741695"/>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246"/>
      <w:bookmarkEnd w:id="247"/>
    </w:p>
    <w:p w:rsidR="00897787" w:rsidRPr="00897787" w:rsidRDefault="00897787" w:rsidP="000348FB">
      <w:pPr>
        <w:spacing w:line="360" w:lineRule="auto"/>
      </w:pPr>
    </w:p>
    <w:p w:rsidR="00FF248D" w:rsidRDefault="00926091" w:rsidP="000348FB">
      <w:pPr>
        <w:pStyle w:val="Heading3"/>
        <w:spacing w:line="360" w:lineRule="auto"/>
      </w:pPr>
      <w:bookmarkStart w:id="248" w:name="_Toc5956938"/>
      <w:bookmarkStart w:id="249" w:name="_Toc8741886"/>
      <w:r>
        <w:t>UC001c</w:t>
      </w:r>
      <w:r w:rsidRPr="00D405DE">
        <w:t xml:space="preserve"> </w:t>
      </w:r>
      <w:r w:rsidR="00745095">
        <w:t>Upload hồ sơ cá nhâ</w:t>
      </w:r>
      <w:r w:rsidRPr="007E0824">
        <w:t>n</w:t>
      </w:r>
      <w:bookmarkEnd w:id="248"/>
      <w:bookmarkEnd w:id="24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250" w:name="_Toc8741810"/>
      <w:r>
        <w:t xml:space="preserve">Bảng </w:t>
      </w:r>
      <w:fldSimple w:instr=" STYLEREF 1 \s ">
        <w:r w:rsidR="00F86417">
          <w:rPr>
            <w:noProof/>
          </w:rPr>
          <w:t>3</w:t>
        </w:r>
      </w:fldSimple>
      <w:r w:rsidR="00F86417">
        <w:noBreakHyphen/>
      </w:r>
      <w:fldSimple w:instr=" SEQ Bảng \* ARABIC \s 1 ">
        <w:r w:rsidR="00F86417">
          <w:rPr>
            <w:noProof/>
          </w:rPr>
          <w:t>6</w:t>
        </w:r>
      </w:fldSimple>
      <w:r w:rsidR="000B087D">
        <w:rPr>
          <w:noProof/>
        </w:rPr>
        <w:t xml:space="preserve"> </w:t>
      </w:r>
      <w:r w:rsidRPr="00A55A0D">
        <w:rPr>
          <w:noProof/>
        </w:rPr>
        <w:t>Đặc tả UC001c</w:t>
      </w:r>
      <w:bookmarkEnd w:id="250"/>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0F629A0" wp14:editId="6EA799A4">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251" w:name="_Toc8741696"/>
      <w:r>
        <w:t xml:space="preserve">Hình </w:t>
      </w:r>
      <w:fldSimple w:instr=" STYLEREF 1 \s ">
        <w:r w:rsidR="002F0218">
          <w:rPr>
            <w:noProof/>
          </w:rPr>
          <w:t>3</w:t>
        </w:r>
      </w:fldSimple>
      <w:r w:rsidR="002F0218">
        <w:noBreakHyphen/>
      </w:r>
      <w:fldSimple w:instr=" SEQ Hình \* ARABIC \s 1 ">
        <w:r w:rsidR="002F0218">
          <w:rPr>
            <w:noProof/>
          </w:rPr>
          <w:t>8</w:t>
        </w:r>
      </w:fldSimple>
      <w:r w:rsidR="000B087D">
        <w:rPr>
          <w:noProof/>
        </w:rPr>
        <w:t xml:space="preserve"> </w:t>
      </w:r>
      <w:r w:rsidRPr="00163E5B">
        <w:rPr>
          <w:noProof/>
        </w:rPr>
        <w:t>Activity diagram UC0</w:t>
      </w:r>
      <w:r>
        <w:rPr>
          <w:noProof/>
        </w:rPr>
        <w:t>01c</w:t>
      </w:r>
      <w:bookmarkEnd w:id="251"/>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EBE2376" wp14:editId="4F633B82">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252" w:name="_Toc8741697"/>
      <w:r>
        <w:t xml:space="preserve">Hình </w:t>
      </w:r>
      <w:fldSimple w:instr=" STYLEREF 1 \s ">
        <w:r w:rsidR="002F0218">
          <w:rPr>
            <w:noProof/>
          </w:rPr>
          <w:t>3</w:t>
        </w:r>
      </w:fldSimple>
      <w:r w:rsidR="002F0218">
        <w:noBreakHyphen/>
      </w:r>
      <w:fldSimple w:instr=" SEQ Hình \* ARABIC \s 1 ">
        <w:r w:rsidR="002F0218">
          <w:rPr>
            <w:noProof/>
          </w:rPr>
          <w:t>9</w:t>
        </w:r>
      </w:fldSimple>
      <w:r w:rsidR="000B087D">
        <w:rPr>
          <w:noProof/>
        </w:rPr>
        <w:t xml:space="preserve"> </w:t>
      </w:r>
      <w:r w:rsidRPr="00B742F2">
        <w:rPr>
          <w:noProof/>
        </w:rPr>
        <w:t>Sequence diagram UC0</w:t>
      </w:r>
      <w:r>
        <w:rPr>
          <w:noProof/>
        </w:rPr>
        <w:t>01c</w:t>
      </w:r>
      <w:bookmarkEnd w:id="252"/>
    </w:p>
    <w:p w:rsidR="00FF248D" w:rsidRDefault="00926091" w:rsidP="000348FB">
      <w:pPr>
        <w:pStyle w:val="Heading3"/>
        <w:spacing w:line="360" w:lineRule="auto"/>
      </w:pPr>
      <w:bookmarkStart w:id="253" w:name="_Toc5956939"/>
      <w:bookmarkStart w:id="254" w:name="_Toc8741887"/>
      <w:r>
        <w:t>UC002</w:t>
      </w:r>
      <w:r w:rsidRPr="00D405DE">
        <w:t xml:space="preserve"> </w:t>
      </w:r>
      <w:r w:rsidR="00745095">
        <w:t>Xem thông tin cá nhâ</w:t>
      </w:r>
      <w:r w:rsidRPr="007E0824">
        <w:t>n</w:t>
      </w:r>
      <w:bookmarkEnd w:id="253"/>
      <w:bookmarkEnd w:id="254"/>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255" w:name="_Toc8741811"/>
      <w:r>
        <w:t xml:space="preserve">Bảng </w:t>
      </w:r>
      <w:fldSimple w:instr=" STYLEREF 1 \s ">
        <w:r w:rsidR="00F86417">
          <w:rPr>
            <w:noProof/>
          </w:rPr>
          <w:t>3</w:t>
        </w:r>
      </w:fldSimple>
      <w:r w:rsidR="00F86417">
        <w:noBreakHyphen/>
      </w:r>
      <w:fldSimple w:instr=" SEQ Bảng \* ARABIC \s 1 ">
        <w:r w:rsidR="00F86417">
          <w:rPr>
            <w:noProof/>
          </w:rPr>
          <w:t>7</w:t>
        </w:r>
      </w:fldSimple>
      <w:r w:rsidR="000B087D">
        <w:rPr>
          <w:noProof/>
        </w:rPr>
        <w:t xml:space="preserve"> </w:t>
      </w:r>
      <w:r w:rsidRPr="00C934F4">
        <w:rPr>
          <w:noProof/>
        </w:rPr>
        <w:t>Đặc tả UC002</w:t>
      </w:r>
      <w:bookmarkEnd w:id="255"/>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CEEDBAB" wp14:editId="626E091C">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256" w:name="_Toc5957049"/>
      <w:bookmarkStart w:id="257" w:name="_Toc8741698"/>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256"/>
      <w:bookmarkEnd w:id="257"/>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326056C8" wp14:editId="34EE07CE">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258" w:name="_Toc5957050"/>
      <w:bookmarkStart w:id="259" w:name="_Toc8741699"/>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258"/>
      <w:bookmarkEnd w:id="259"/>
    </w:p>
    <w:p w:rsidR="00897787" w:rsidRPr="00897787" w:rsidRDefault="00897787" w:rsidP="000348FB">
      <w:pPr>
        <w:spacing w:line="360" w:lineRule="auto"/>
      </w:pPr>
    </w:p>
    <w:p w:rsidR="00FF248D" w:rsidRDefault="00926091" w:rsidP="000348FB">
      <w:pPr>
        <w:pStyle w:val="Heading3"/>
        <w:spacing w:line="360" w:lineRule="auto"/>
      </w:pPr>
      <w:bookmarkStart w:id="260" w:name="_Toc5956940"/>
      <w:bookmarkStart w:id="261" w:name="_Toc8741888"/>
      <w:r>
        <w:t>UC002a</w:t>
      </w:r>
      <w:r w:rsidRPr="00D405DE">
        <w:t xml:space="preserve"> </w:t>
      </w:r>
      <w:r w:rsidR="00745095">
        <w:t>Cập nhật thô</w:t>
      </w:r>
      <w:r>
        <w:t>ng tin</w:t>
      </w:r>
      <w:r w:rsidR="00745095">
        <w:t xml:space="preserve"> cá nhâ</w:t>
      </w:r>
      <w:r w:rsidRPr="007E0824">
        <w:t>n</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262" w:name="_Toc8741812"/>
      <w:r>
        <w:t xml:space="preserve">Bảng </w:t>
      </w:r>
      <w:fldSimple w:instr=" STYLEREF 1 \s ">
        <w:r w:rsidR="00F86417">
          <w:rPr>
            <w:noProof/>
          </w:rPr>
          <w:t>3</w:t>
        </w:r>
      </w:fldSimple>
      <w:r w:rsidR="00F86417">
        <w:noBreakHyphen/>
      </w:r>
      <w:fldSimple w:instr=" SEQ Bảng \* ARABIC \s 1 ">
        <w:r w:rsidR="00F86417">
          <w:rPr>
            <w:noProof/>
          </w:rPr>
          <w:t>8</w:t>
        </w:r>
      </w:fldSimple>
      <w:r w:rsidR="000B087D">
        <w:rPr>
          <w:noProof/>
        </w:rPr>
        <w:t xml:space="preserve"> </w:t>
      </w:r>
      <w:r w:rsidRPr="00205CB1">
        <w:rPr>
          <w:noProof/>
        </w:rPr>
        <w:t>Đặc tả UC002a</w:t>
      </w:r>
      <w:bookmarkEnd w:id="262"/>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AAE38D0" wp14:editId="78C64845">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263" w:name="_Toc5957051"/>
      <w:bookmarkStart w:id="264" w:name="_Toc8741700"/>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263"/>
      <w:bookmarkEnd w:id="264"/>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9CF6E8F" wp14:editId="55D14894">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265" w:name="_Toc5957052"/>
      <w:bookmarkStart w:id="266" w:name="_Toc8741701"/>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265"/>
      <w:bookmarkEnd w:id="266"/>
    </w:p>
    <w:p w:rsidR="00FF248D" w:rsidRDefault="00926091" w:rsidP="000348FB">
      <w:pPr>
        <w:pStyle w:val="Heading3"/>
        <w:spacing w:line="360" w:lineRule="auto"/>
      </w:pPr>
      <w:bookmarkStart w:id="267" w:name="_Toc5956941"/>
      <w:bookmarkStart w:id="268" w:name="_Toc8741889"/>
      <w:r>
        <w:t>UC002b</w:t>
      </w:r>
      <w:r w:rsidRPr="00D405DE">
        <w:t xml:space="preserve"> </w:t>
      </w:r>
      <w:r>
        <w:t>C</w:t>
      </w:r>
      <w:r w:rsidR="00745095">
        <w:t>ập nhậ</w:t>
      </w:r>
      <w:r>
        <w:t xml:space="preserve">t summary </w:t>
      </w:r>
      <w:r w:rsidR="00745095">
        <w:t>cá nhâ</w:t>
      </w:r>
      <w:r w:rsidRPr="007E0824">
        <w:t>n</w:t>
      </w:r>
      <w:bookmarkEnd w:id="267"/>
      <w:bookmarkEnd w:id="26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269" w:name="_Toc8741813"/>
      <w:r>
        <w:t xml:space="preserve">Bảng </w:t>
      </w:r>
      <w:fldSimple w:instr=" STYLEREF 1 \s ">
        <w:r w:rsidR="00F86417">
          <w:rPr>
            <w:noProof/>
          </w:rPr>
          <w:t>3</w:t>
        </w:r>
      </w:fldSimple>
      <w:r w:rsidR="00F86417">
        <w:noBreakHyphen/>
      </w:r>
      <w:fldSimple w:instr=" SEQ Bảng \* ARABIC \s 1 ">
        <w:r w:rsidR="00F86417">
          <w:rPr>
            <w:noProof/>
          </w:rPr>
          <w:t>9</w:t>
        </w:r>
      </w:fldSimple>
      <w:r w:rsidR="000B087D">
        <w:rPr>
          <w:noProof/>
        </w:rPr>
        <w:t xml:space="preserve"> </w:t>
      </w:r>
      <w:r w:rsidRPr="00A71C99">
        <w:rPr>
          <w:noProof/>
        </w:rPr>
        <w:t>Đặc tả UC002b</w:t>
      </w:r>
      <w:bookmarkEnd w:id="269"/>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8DA2D6E" wp14:editId="450DC2BB">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270" w:name="_Toc5957053"/>
      <w:bookmarkStart w:id="271" w:name="_Toc8741702"/>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270"/>
      <w:bookmarkEnd w:id="271"/>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3BF45DBF" wp14:editId="28BD2BC0">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272" w:name="_Toc5957054"/>
      <w:bookmarkStart w:id="273" w:name="_Toc8741703"/>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272"/>
      <w:bookmarkEnd w:id="273"/>
    </w:p>
    <w:p w:rsidR="00FF248D" w:rsidRDefault="00926091" w:rsidP="000348FB">
      <w:pPr>
        <w:pStyle w:val="Heading3"/>
        <w:spacing w:line="360" w:lineRule="auto"/>
      </w:pPr>
      <w:bookmarkStart w:id="274" w:name="_Toc5956942"/>
      <w:bookmarkStart w:id="275" w:name="_Toc8741890"/>
      <w:r>
        <w:t>UC002c</w:t>
      </w:r>
      <w:r w:rsidRPr="00D405DE">
        <w:t xml:space="preserve"> </w:t>
      </w:r>
      <w:r w:rsidR="00745095">
        <w:t>Cập nhật</w:t>
      </w:r>
      <w:r>
        <w:t xml:space="preserve"> avatar </w:t>
      </w:r>
      <w:r w:rsidR="00745095">
        <w:t>cá nhâ</w:t>
      </w:r>
      <w:r w:rsidRPr="007E0824">
        <w:t>n</w:t>
      </w:r>
      <w:bookmarkEnd w:id="274"/>
      <w:bookmarkEnd w:id="275"/>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276" w:name="_Toc8741814"/>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276"/>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7C442389" wp14:editId="5D144736">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277" w:name="_Toc5957055"/>
      <w:bookmarkStart w:id="278" w:name="_Toc8741704"/>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277"/>
      <w:bookmarkEnd w:id="278"/>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6DFCD9FA" wp14:editId="18433339">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279" w:name="_Toc5957056"/>
      <w:bookmarkStart w:id="280" w:name="_Toc8741705"/>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279"/>
      <w:bookmarkEnd w:id="280"/>
    </w:p>
    <w:p w:rsidR="00FF248D" w:rsidRDefault="00745095" w:rsidP="000348FB">
      <w:pPr>
        <w:pStyle w:val="Heading3"/>
        <w:spacing w:line="360" w:lineRule="auto"/>
      </w:pPr>
      <w:bookmarkStart w:id="281" w:name="_Toc5956943"/>
      <w:bookmarkStart w:id="282" w:name="_Toc8741891"/>
      <w:r>
        <w:t>UC003 Thêm chứ</w:t>
      </w:r>
      <w:r w:rsidR="00926091">
        <w:t>ng ch</w:t>
      </w:r>
      <w:bookmarkEnd w:id="281"/>
      <w:r>
        <w:t>ỉ</w:t>
      </w:r>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283" w:name="_Toc8741815"/>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283"/>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6510DEA8" wp14:editId="533AC1C6">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284" w:name="_Toc5957057"/>
      <w:bookmarkStart w:id="285" w:name="_Toc8741706"/>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284"/>
      <w:bookmarkEnd w:id="285"/>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1028B49B" wp14:editId="04A55276">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286" w:name="_Toc5957058"/>
      <w:bookmarkStart w:id="287" w:name="_Toc8741707"/>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286"/>
      <w:bookmarkEnd w:id="287"/>
    </w:p>
    <w:p w:rsidR="00FF248D" w:rsidRDefault="00926091" w:rsidP="000348FB">
      <w:pPr>
        <w:pStyle w:val="Heading3"/>
        <w:spacing w:line="360" w:lineRule="auto"/>
      </w:pPr>
      <w:bookmarkStart w:id="288" w:name="_Toc5956944"/>
      <w:bookmarkStart w:id="289" w:name="_Toc8741892"/>
      <w:r>
        <w:lastRenderedPageBreak/>
        <w:t>UC004</w:t>
      </w:r>
      <w:r w:rsidRPr="00D405DE">
        <w:t xml:space="preserve"> </w:t>
      </w:r>
      <w:r w:rsidR="00745095">
        <w:t>Xem thông tin chứ</w:t>
      </w:r>
      <w:r>
        <w:t>ng ch</w:t>
      </w:r>
      <w:bookmarkEnd w:id="288"/>
      <w:r w:rsidR="00745095">
        <w:t>ỉ</w:t>
      </w:r>
      <w:bookmarkEnd w:id="289"/>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290" w:name="_Toc8741816"/>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290"/>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5593C87" wp14:editId="5B73E1B4">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291" w:name="_Toc5957059"/>
      <w:bookmarkStart w:id="292" w:name="_Toc8741708"/>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291"/>
      <w:bookmarkEnd w:id="292"/>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07A6AE5B" wp14:editId="207B851E">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293" w:name="_Toc5957060"/>
      <w:bookmarkStart w:id="294" w:name="_Toc8741709"/>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293"/>
      <w:bookmarkEnd w:id="294"/>
    </w:p>
    <w:p w:rsidR="00897787" w:rsidRPr="00897787" w:rsidRDefault="00897787" w:rsidP="000348FB">
      <w:pPr>
        <w:spacing w:line="360" w:lineRule="auto"/>
      </w:pPr>
    </w:p>
    <w:p w:rsidR="00FF248D" w:rsidRDefault="00926091" w:rsidP="000348FB">
      <w:pPr>
        <w:pStyle w:val="Heading3"/>
        <w:spacing w:line="360" w:lineRule="auto"/>
      </w:pPr>
      <w:bookmarkStart w:id="295" w:name="_Toc5956945"/>
      <w:bookmarkStart w:id="296" w:name="_Toc8741893"/>
      <w:r>
        <w:t>UC004a</w:t>
      </w:r>
      <w:r w:rsidRPr="00D405DE">
        <w:t xml:space="preserve"> </w:t>
      </w:r>
      <w:r w:rsidR="00745095">
        <w:t>Xóa chứ</w:t>
      </w:r>
      <w:r>
        <w:t>ng ch</w:t>
      </w:r>
      <w:bookmarkEnd w:id="295"/>
      <w:r w:rsidR="00745095">
        <w:t>ỉ</w:t>
      </w:r>
      <w:bookmarkEnd w:id="29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297" w:name="_Toc8741817"/>
      <w:r>
        <w:t xml:space="preserve">Bảng </w:t>
      </w:r>
      <w:fldSimple w:instr=" STYLEREF 1 \s ">
        <w:r w:rsidR="00F86417">
          <w:rPr>
            <w:noProof/>
          </w:rPr>
          <w:t>3</w:t>
        </w:r>
      </w:fldSimple>
      <w:r w:rsidR="00F86417">
        <w:noBreakHyphen/>
      </w:r>
      <w:fldSimple w:instr=" SEQ Bảng \* ARABIC \s 1 ">
        <w:r w:rsidR="00F86417">
          <w:rPr>
            <w:noProof/>
          </w:rPr>
          <w:t>13</w:t>
        </w:r>
      </w:fldSimple>
      <w:r w:rsidR="00BD782B">
        <w:rPr>
          <w:noProof/>
        </w:rPr>
        <w:t xml:space="preserve"> </w:t>
      </w:r>
      <w:r w:rsidRPr="00C44FB6">
        <w:rPr>
          <w:noProof/>
        </w:rPr>
        <w:t>Đặc tả UC004a</w:t>
      </w:r>
      <w:bookmarkEnd w:id="297"/>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298" w:name="_Toc5957061"/>
      <w:bookmarkStart w:id="299" w:name="_Toc8741710"/>
      <w:r>
        <w:rPr>
          <w:noProof/>
        </w:rPr>
        <w:lastRenderedPageBreak/>
        <w:drawing>
          <wp:anchor distT="0" distB="0" distL="114300" distR="114300" simplePos="0" relativeHeight="251681792" behindDoc="0" locked="0" layoutInCell="1" allowOverlap="1" wp14:anchorId="3DAEA23F" wp14:editId="6F931643">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298"/>
      <w:bookmarkEnd w:id="299"/>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78C9FE33" wp14:editId="7829E01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300" w:name="_Toc5957062"/>
      <w:bookmarkStart w:id="301" w:name="_Toc8741711"/>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300"/>
      <w:bookmarkEnd w:id="301"/>
    </w:p>
    <w:p w:rsidR="00FF248D" w:rsidRDefault="00926091" w:rsidP="000348FB">
      <w:pPr>
        <w:pStyle w:val="Heading3"/>
        <w:spacing w:line="360" w:lineRule="auto"/>
      </w:pPr>
      <w:bookmarkStart w:id="302" w:name="_Toc5956946"/>
      <w:bookmarkStart w:id="303" w:name="_Toc8741894"/>
      <w:r>
        <w:t>UC004b</w:t>
      </w:r>
      <w:r w:rsidRPr="00D405DE">
        <w:t xml:space="preserve"> </w:t>
      </w:r>
      <w:r w:rsidR="00745095">
        <w:t>Cập nhật chứ</w:t>
      </w:r>
      <w:r>
        <w:t>ng ch</w:t>
      </w:r>
      <w:bookmarkEnd w:id="302"/>
      <w:r w:rsidR="00745095">
        <w:t>ỉ</w:t>
      </w:r>
      <w:bookmarkEnd w:id="30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304" w:name="_Toc8741818"/>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304"/>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986AC0B" wp14:editId="3E830C2B">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305" w:name="_Toc5957063"/>
      <w:bookmarkStart w:id="306" w:name="_Toc8741712"/>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305"/>
      <w:bookmarkEnd w:id="306"/>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4476B64C" wp14:editId="193C51EF">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307" w:name="_Toc5957064"/>
      <w:bookmarkStart w:id="308" w:name="_Toc8741713"/>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307"/>
      <w:bookmarkEnd w:id="308"/>
    </w:p>
    <w:p w:rsidR="00FF248D" w:rsidRDefault="00745095" w:rsidP="000348FB">
      <w:pPr>
        <w:pStyle w:val="Heading3"/>
        <w:spacing w:line="360" w:lineRule="auto"/>
      </w:pPr>
      <w:bookmarkStart w:id="309" w:name="_Toc5956947"/>
      <w:bookmarkStart w:id="310" w:name="_Toc8741895"/>
      <w:r>
        <w:t>UC005 Thêm kinh nghiệm làm việc, UC005a Thêm vai trò vào kinh nghiệm làm việ</w:t>
      </w:r>
      <w:r w:rsidR="00926091">
        <w:t>c</w:t>
      </w:r>
      <w:bookmarkEnd w:id="309"/>
      <w:bookmarkEnd w:id="310"/>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311" w:name="_Toc8741819"/>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311"/>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3A200CE0" wp14:editId="7A9AB90D">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312" w:name="_Toc5957065"/>
      <w:bookmarkStart w:id="313" w:name="_Toc8741714"/>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312"/>
      <w:bookmarkEnd w:id="313"/>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1CBA1319" wp14:editId="297B64CC">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314" w:name="_Toc5957066"/>
      <w:bookmarkStart w:id="315" w:name="_Toc8741715"/>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314"/>
      <w:bookmarkEnd w:id="315"/>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316" w:name="_Toc5956948"/>
      <w:bookmarkStart w:id="317" w:name="_Toc8741896"/>
      <w:r>
        <w:t>UC006 Xem thông tin kinh nghiệm làm việ</w:t>
      </w:r>
      <w:r w:rsidR="00926091">
        <w:t xml:space="preserve">c, UC006a </w:t>
      </w:r>
      <w:r w:rsidR="00926091" w:rsidRPr="00D405DE">
        <w:t>Xe</w:t>
      </w:r>
      <w:r>
        <w:t>m thông tin vai trò trong kinh nghiệm làm việ</w:t>
      </w:r>
      <w:r w:rsidR="00926091" w:rsidRPr="00D405DE">
        <w:t>c</w:t>
      </w:r>
      <w:bookmarkEnd w:id="316"/>
      <w:bookmarkEnd w:id="3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318" w:name="_Toc8741820"/>
      <w:r>
        <w:t xml:space="preserve">Bảng </w:t>
      </w:r>
      <w:fldSimple w:instr=" STYLEREF 1 \s ">
        <w:r w:rsidR="00F86417">
          <w:rPr>
            <w:noProof/>
          </w:rPr>
          <w:t>3</w:t>
        </w:r>
      </w:fldSimple>
      <w:r w:rsidR="00F86417">
        <w:noBreakHyphen/>
      </w:r>
      <w:fldSimple w:instr=" SEQ Bảng \* ARABIC \s 1 ">
        <w:r w:rsidR="00F86417">
          <w:rPr>
            <w:noProof/>
          </w:rPr>
          <w:t>16</w:t>
        </w:r>
      </w:fldSimple>
      <w:r w:rsidR="00DF34B1">
        <w:rPr>
          <w:noProof/>
        </w:rPr>
        <w:t xml:space="preserve"> </w:t>
      </w:r>
      <w:r w:rsidRPr="00D776D0">
        <w:rPr>
          <w:noProof/>
        </w:rPr>
        <w:t>Đặc tả UC006, UC006a</w:t>
      </w:r>
      <w:bookmarkEnd w:id="318"/>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DD6C138" wp14:editId="32BF7CC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319" w:name="_Toc5957067"/>
      <w:bookmarkStart w:id="320" w:name="_Toc8741716"/>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319"/>
      <w:bookmarkEnd w:id="320"/>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7721B1E1" wp14:editId="62B206AA">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321" w:name="_Toc5957068"/>
      <w:bookmarkStart w:id="322" w:name="_Toc8741717"/>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321"/>
      <w:bookmarkEnd w:id="322"/>
    </w:p>
    <w:p w:rsidR="00FF248D" w:rsidRDefault="00926091" w:rsidP="000348FB">
      <w:pPr>
        <w:pStyle w:val="Heading3"/>
        <w:spacing w:line="360" w:lineRule="auto"/>
      </w:pPr>
      <w:bookmarkStart w:id="323" w:name="_Toc5956949"/>
      <w:bookmarkStart w:id="324" w:name="_Toc8741897"/>
      <w:r>
        <w:t>UC006a1</w:t>
      </w:r>
      <w:r w:rsidR="000C462B">
        <w:t xml:space="preserve"> Cập nhật thông tin về vai trò trong kinh nghiệm làm việ</w:t>
      </w:r>
      <w:r w:rsidRPr="00D405DE">
        <w:t>c</w:t>
      </w:r>
      <w:bookmarkEnd w:id="323"/>
      <w:bookmarkEnd w:id="3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325" w:name="_Toc5957011"/>
      <w:bookmarkStart w:id="326" w:name="_Toc8741821"/>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325"/>
      <w:bookmarkEnd w:id="326"/>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2B68065" wp14:editId="0E689E54">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327" w:name="_Toc5957069"/>
      <w:bookmarkStart w:id="328" w:name="_Toc8741718"/>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327"/>
      <w:bookmarkEnd w:id="328"/>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8EA4C0" wp14:editId="21534859">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329" w:name="_Toc5957070"/>
      <w:bookmarkStart w:id="330" w:name="_Toc8741719"/>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329"/>
      <w:bookmarkEnd w:id="330"/>
    </w:p>
    <w:p w:rsidR="00FF248D" w:rsidRDefault="00926091" w:rsidP="000348FB">
      <w:pPr>
        <w:pStyle w:val="Heading3"/>
        <w:spacing w:line="360" w:lineRule="auto"/>
      </w:pPr>
      <w:bookmarkStart w:id="331" w:name="_Toc5956950"/>
      <w:bookmarkStart w:id="332" w:name="_Toc8741898"/>
      <w:r>
        <w:t>UC006a2</w:t>
      </w:r>
      <w:r w:rsidR="000C462B">
        <w:t xml:space="preserve"> Xóaa vai trò trong kinh nghiệm làm việ</w:t>
      </w:r>
      <w:r w:rsidRPr="00D405DE">
        <w:t>c</w:t>
      </w:r>
      <w:bookmarkEnd w:id="331"/>
      <w:bookmarkEnd w:id="33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333" w:name="_Toc8741822"/>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333"/>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30B35B5" wp14:editId="30181D26">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334" w:name="_Toc5957071"/>
      <w:bookmarkStart w:id="335" w:name="_Toc8741720"/>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334"/>
      <w:bookmarkEnd w:id="335"/>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2822FDB8" wp14:editId="616C372F">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336" w:name="_Toc5957072"/>
      <w:bookmarkStart w:id="337" w:name="_Toc8741721"/>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336"/>
      <w:bookmarkEnd w:id="337"/>
    </w:p>
    <w:p w:rsidR="00FF248D" w:rsidRDefault="000C462B" w:rsidP="000348FB">
      <w:pPr>
        <w:pStyle w:val="Heading3"/>
        <w:spacing w:line="360" w:lineRule="auto"/>
      </w:pPr>
      <w:bookmarkStart w:id="338" w:name="_Toc5956951"/>
      <w:bookmarkStart w:id="339" w:name="_Toc8741899"/>
      <w:r>
        <w:t>UC006b Cập nhật thông tin kinh nghiệm làm việ</w:t>
      </w:r>
      <w:r w:rsidR="00926091">
        <w:t>c</w:t>
      </w:r>
      <w:bookmarkEnd w:id="338"/>
      <w:bookmarkEnd w:id="33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340" w:name="_Toc5957013"/>
      <w:bookmarkStart w:id="341" w:name="_Toc8741823"/>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340"/>
      <w:bookmarkEnd w:id="341"/>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F8E00E3" wp14:editId="55C4ACC6">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342" w:name="_Toc5957073"/>
      <w:bookmarkStart w:id="343" w:name="_Toc8741722"/>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342"/>
      <w:bookmarkEnd w:id="343"/>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75251D7D" wp14:editId="2BE94464">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344" w:name="_Toc5957074"/>
      <w:bookmarkStart w:id="345" w:name="_Toc8741723"/>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344"/>
      <w:bookmarkEnd w:id="345"/>
    </w:p>
    <w:p w:rsidR="00FF248D" w:rsidRDefault="00926091" w:rsidP="000348FB">
      <w:pPr>
        <w:pStyle w:val="Heading3"/>
        <w:spacing w:line="360" w:lineRule="auto"/>
      </w:pPr>
      <w:bookmarkStart w:id="346" w:name="_Toc5956952"/>
      <w:bookmarkStart w:id="347" w:name="_Toc8741900"/>
      <w:r>
        <w:t>UC006c</w:t>
      </w:r>
      <w:r w:rsidR="000C462B">
        <w:t xml:space="preserve"> Xóa kinh nghiệm làm việ</w:t>
      </w:r>
      <w:r w:rsidRPr="00D405DE">
        <w:t>c</w:t>
      </w:r>
      <w:bookmarkEnd w:id="346"/>
      <w:bookmarkEnd w:id="34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348" w:name="_Toc5957014"/>
      <w:bookmarkStart w:id="349" w:name="_Toc8741824"/>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348"/>
      <w:bookmarkEnd w:id="349"/>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2EF16D19" wp14:editId="7EF31778">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350" w:name="_Toc5957075"/>
      <w:bookmarkStart w:id="351" w:name="_Toc8741724"/>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350"/>
      <w:bookmarkEnd w:id="351"/>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4ED84A0F" wp14:editId="5A9DF7D7">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352" w:name="_Toc5957076"/>
      <w:bookmarkStart w:id="353" w:name="_Toc8741725"/>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352"/>
      <w:bookmarkEnd w:id="353"/>
    </w:p>
    <w:p w:rsidR="00FF248D" w:rsidRDefault="00926091" w:rsidP="000348FB">
      <w:pPr>
        <w:pStyle w:val="Heading3"/>
        <w:spacing w:line="360" w:lineRule="auto"/>
      </w:pPr>
      <w:bookmarkStart w:id="354" w:name="_Toc5956953"/>
      <w:bookmarkStart w:id="355" w:name="_Toc8741901"/>
      <w:r>
        <w:t>UC007</w:t>
      </w:r>
      <w:r w:rsidR="000C462B">
        <w:t xml:space="preserve"> Thêm ngoạ</w:t>
      </w:r>
      <w:r w:rsidRPr="00D405DE">
        <w:t>i ng</w:t>
      </w:r>
      <w:bookmarkEnd w:id="354"/>
      <w:r w:rsidR="000C462B">
        <w:t>ữ</w:t>
      </w:r>
      <w:bookmarkEnd w:id="3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356" w:name="_Toc5957015"/>
      <w:bookmarkStart w:id="357" w:name="_Toc8741825"/>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356"/>
      <w:bookmarkEnd w:id="357"/>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7939DD80" wp14:editId="3BF37501">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358" w:name="_Toc5957077"/>
      <w:bookmarkStart w:id="359" w:name="_Toc8741726"/>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358"/>
      <w:bookmarkEnd w:id="359"/>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05DC8ACC" wp14:editId="78C5690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360" w:name="_Toc5957078"/>
      <w:bookmarkStart w:id="361" w:name="_Toc8741727"/>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360"/>
      <w:bookmarkEnd w:id="361"/>
    </w:p>
    <w:p w:rsidR="00FF248D" w:rsidRDefault="00926091" w:rsidP="000348FB">
      <w:pPr>
        <w:pStyle w:val="Heading3"/>
        <w:spacing w:line="360" w:lineRule="auto"/>
      </w:pPr>
      <w:bookmarkStart w:id="362" w:name="_Toc5956954"/>
      <w:bookmarkStart w:id="363" w:name="_Toc8741902"/>
      <w:r>
        <w:t>UC008</w:t>
      </w:r>
      <w:r w:rsidR="000C462B">
        <w:t xml:space="preserve"> Xem thông tin ngoạ</w:t>
      </w:r>
      <w:r w:rsidRPr="00D405DE">
        <w:t>i ng</w:t>
      </w:r>
      <w:bookmarkEnd w:id="362"/>
      <w:r w:rsidR="000C462B">
        <w:t>ữ</w:t>
      </w:r>
      <w:bookmarkEnd w:id="363"/>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364" w:name="_Toc5957016"/>
      <w:bookmarkStart w:id="365" w:name="_Toc8741826"/>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364"/>
      <w:bookmarkEnd w:id="365"/>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485A54B5" wp14:editId="4C707BA5">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366" w:name="_Toc5957079"/>
      <w:bookmarkStart w:id="367" w:name="_Toc8741728"/>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366"/>
      <w:bookmarkEnd w:id="367"/>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12444542" wp14:editId="6021A00F">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368" w:name="_Toc5957080"/>
      <w:bookmarkStart w:id="369" w:name="_Toc8741729"/>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368"/>
      <w:bookmarkEnd w:id="369"/>
    </w:p>
    <w:p w:rsidR="00897787" w:rsidRPr="00897787" w:rsidRDefault="00897787" w:rsidP="000348FB">
      <w:pPr>
        <w:spacing w:line="360" w:lineRule="auto"/>
      </w:pPr>
    </w:p>
    <w:p w:rsidR="00FF248D" w:rsidRDefault="00926091" w:rsidP="000348FB">
      <w:pPr>
        <w:pStyle w:val="Heading3"/>
        <w:spacing w:line="360" w:lineRule="auto"/>
      </w:pPr>
      <w:bookmarkStart w:id="370" w:name="_Toc5956955"/>
      <w:bookmarkStart w:id="371" w:name="_Toc8741903"/>
      <w:r>
        <w:t>UC008a</w:t>
      </w:r>
      <w:r w:rsidR="000C462B">
        <w:t xml:space="preserve"> Xóa ngoạ</w:t>
      </w:r>
      <w:r w:rsidRPr="00D405DE">
        <w:t>i ng</w:t>
      </w:r>
      <w:bookmarkEnd w:id="370"/>
      <w:r w:rsidR="000C462B">
        <w:t>ữ</w:t>
      </w:r>
      <w:bookmarkEnd w:id="37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372" w:name="_Toc5957017"/>
      <w:bookmarkStart w:id="373" w:name="_Toc8741827"/>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372"/>
      <w:bookmarkEnd w:id="373"/>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05064A4D" wp14:editId="5D5D203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374" w:name="_Toc5957081"/>
      <w:bookmarkStart w:id="375" w:name="_Toc8741730"/>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374"/>
      <w:bookmarkEnd w:id="375"/>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58A90F28" wp14:editId="68B748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376" w:name="_Toc5957082"/>
      <w:bookmarkStart w:id="377" w:name="_Toc8741731"/>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376"/>
      <w:bookmarkEnd w:id="377"/>
    </w:p>
    <w:p w:rsidR="00FF248D" w:rsidRDefault="00926091" w:rsidP="000348FB">
      <w:pPr>
        <w:pStyle w:val="Heading3"/>
        <w:spacing w:line="360" w:lineRule="auto"/>
      </w:pPr>
      <w:bookmarkStart w:id="378" w:name="_Toc5956956"/>
      <w:bookmarkStart w:id="379" w:name="_Toc8741904"/>
      <w:r>
        <w:t>UC008b</w:t>
      </w:r>
      <w:r w:rsidR="000C462B">
        <w:t xml:space="preserve"> Cập nhật ngoạ</w:t>
      </w:r>
      <w:r w:rsidRPr="00D405DE">
        <w:t>i ng</w:t>
      </w:r>
      <w:bookmarkEnd w:id="378"/>
      <w:r w:rsidR="000C462B">
        <w:t>ữ</w:t>
      </w:r>
      <w:bookmarkEnd w:id="37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380" w:name="_Toc5957018"/>
      <w:bookmarkStart w:id="381" w:name="_Toc8741828"/>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380"/>
      <w:bookmarkEnd w:id="381"/>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5A54D2DF" wp14:editId="032AAA47">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382" w:name="_Toc5957083"/>
      <w:bookmarkStart w:id="383" w:name="_Toc8741732"/>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382"/>
      <w:bookmarkEnd w:id="383"/>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16D32389" wp14:editId="3D070C06">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384" w:name="_Toc5957084"/>
      <w:bookmarkStart w:id="385" w:name="_Toc8741733"/>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384"/>
      <w:bookmarkEnd w:id="385"/>
    </w:p>
    <w:p w:rsidR="00FF248D" w:rsidRDefault="00926091" w:rsidP="000348FB">
      <w:pPr>
        <w:pStyle w:val="Heading3"/>
        <w:spacing w:line="360" w:lineRule="auto"/>
      </w:pPr>
      <w:bookmarkStart w:id="386" w:name="_Toc5956957"/>
      <w:bookmarkStart w:id="387" w:name="_Toc8741905"/>
      <w:r>
        <w:t>UC009</w:t>
      </w:r>
      <w:r w:rsidR="000C462B">
        <w:t xml:space="preserve"> Thêm kỹ năng kỹ thuậ</w:t>
      </w:r>
      <w:r w:rsidRPr="00D405DE">
        <w:t>t</w:t>
      </w:r>
      <w:bookmarkEnd w:id="386"/>
      <w:bookmarkEnd w:id="38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388" w:name="_Toc5957019"/>
      <w:bookmarkStart w:id="389" w:name="_Toc8741829"/>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388"/>
      <w:bookmarkEnd w:id="389"/>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2651713" wp14:editId="0B330607">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390" w:name="_Toc5957085"/>
      <w:bookmarkStart w:id="391" w:name="_Toc8741734"/>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390"/>
      <w:bookmarkEnd w:id="391"/>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3F7AF104" wp14:editId="6A7D0250">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392" w:name="_Toc5957086"/>
      <w:bookmarkStart w:id="393" w:name="_Toc8741735"/>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392"/>
      <w:bookmarkEnd w:id="393"/>
    </w:p>
    <w:p w:rsidR="00FF248D" w:rsidRDefault="00926091" w:rsidP="000348FB">
      <w:pPr>
        <w:pStyle w:val="Heading3"/>
        <w:spacing w:line="360" w:lineRule="auto"/>
      </w:pPr>
      <w:bookmarkStart w:id="394" w:name="_Toc5956958"/>
      <w:bookmarkStart w:id="395" w:name="_Toc8741906"/>
      <w:r>
        <w:t>UC0010</w:t>
      </w:r>
      <w:r w:rsidR="000C462B">
        <w:t xml:space="preserve"> Xem thông tin kỹ năng kỹ thuậ</w:t>
      </w:r>
      <w:r w:rsidRPr="00D405DE">
        <w:t>t</w:t>
      </w:r>
      <w:bookmarkEnd w:id="394"/>
      <w:bookmarkEnd w:id="39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396" w:name="_Toc5957020"/>
      <w:bookmarkStart w:id="397" w:name="_Toc8741830"/>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396"/>
      <w:bookmarkEnd w:id="397"/>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8CEAB6D" wp14:editId="0B9351D0">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398" w:name="_Toc5957087"/>
      <w:bookmarkStart w:id="399" w:name="_Toc8741736"/>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398"/>
      <w:bookmarkEnd w:id="399"/>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2DB64A8B" wp14:editId="45566FE4">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400" w:name="_Toc5957088"/>
      <w:bookmarkStart w:id="401" w:name="_Toc8741737"/>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400"/>
      <w:bookmarkEnd w:id="401"/>
    </w:p>
    <w:p w:rsidR="00FF248D" w:rsidRDefault="00926091" w:rsidP="000348FB">
      <w:pPr>
        <w:pStyle w:val="Heading3"/>
        <w:spacing w:line="360" w:lineRule="auto"/>
      </w:pPr>
      <w:bookmarkStart w:id="402" w:name="_Toc5956959"/>
      <w:bookmarkStart w:id="403" w:name="_Toc8741907"/>
      <w:r>
        <w:t>UC010a</w:t>
      </w:r>
      <w:r w:rsidR="000C462B">
        <w:t xml:space="preserve"> Xóa kỹ năng kỹ thuậ</w:t>
      </w:r>
      <w:r w:rsidRPr="00D405DE">
        <w:t>t</w:t>
      </w:r>
      <w:bookmarkEnd w:id="402"/>
      <w:bookmarkEnd w:id="403"/>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404" w:name="_Toc5957021"/>
      <w:bookmarkStart w:id="405" w:name="_Toc8741831"/>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404"/>
      <w:bookmarkEnd w:id="405"/>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200F5CEA" wp14:editId="086C43BE">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406" w:name="_Toc5957089"/>
      <w:bookmarkStart w:id="407" w:name="_Toc8741738"/>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406"/>
      <w:bookmarkEnd w:id="407"/>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C6F957C" wp14:editId="1FC67823">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408" w:name="_Toc5957090"/>
      <w:bookmarkStart w:id="409" w:name="_Toc8741739"/>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408"/>
      <w:bookmarkEnd w:id="409"/>
    </w:p>
    <w:p w:rsidR="00FF248D" w:rsidRDefault="00926091" w:rsidP="000348FB">
      <w:pPr>
        <w:pStyle w:val="Heading3"/>
        <w:spacing w:line="360" w:lineRule="auto"/>
      </w:pPr>
      <w:bookmarkStart w:id="410" w:name="_Toc5956960"/>
      <w:bookmarkStart w:id="411" w:name="_Toc8741908"/>
      <w:r>
        <w:t>UC010b</w:t>
      </w:r>
      <w:r w:rsidR="000C462B">
        <w:t xml:space="preserve"> Cập nhật kỹ năng kỹ thuậ</w:t>
      </w:r>
      <w:r w:rsidRPr="00D405DE">
        <w:t>t</w:t>
      </w:r>
      <w:bookmarkEnd w:id="410"/>
      <w:bookmarkEnd w:id="41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412" w:name="_Toc5957022"/>
      <w:bookmarkStart w:id="413" w:name="_Toc8741832"/>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412"/>
      <w:bookmarkEnd w:id="413"/>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BFB9223" wp14:editId="1D21FDC4">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414" w:name="_Toc5957091"/>
      <w:bookmarkStart w:id="415" w:name="_Toc8741740"/>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414"/>
      <w:bookmarkEnd w:id="415"/>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3C1112C2" wp14:editId="76096C0C">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416" w:name="_Toc5957092"/>
      <w:bookmarkStart w:id="417" w:name="_Toc8741741"/>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416"/>
      <w:bookmarkEnd w:id="417"/>
    </w:p>
    <w:p w:rsidR="00FF248D" w:rsidRDefault="00926091" w:rsidP="000348FB">
      <w:pPr>
        <w:pStyle w:val="Heading3"/>
        <w:spacing w:line="360" w:lineRule="auto"/>
      </w:pPr>
      <w:bookmarkStart w:id="418" w:name="_Toc5956961"/>
      <w:bookmarkStart w:id="419" w:name="_Toc8741909"/>
      <w:r>
        <w:t>UC0011</w:t>
      </w:r>
      <w:r w:rsidR="000C462B">
        <w:t xml:space="preserve"> Thêm học vấ</w:t>
      </w:r>
      <w:r w:rsidRPr="00D405DE">
        <w:t>n</w:t>
      </w:r>
      <w:bookmarkEnd w:id="418"/>
      <w:bookmarkEnd w:id="4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420" w:name="_Toc5957023"/>
      <w:bookmarkStart w:id="421" w:name="_Toc8741833"/>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420"/>
      <w:bookmarkEnd w:id="421"/>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28304D0" wp14:editId="575C9486">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422" w:name="_Toc5957093"/>
      <w:bookmarkStart w:id="423" w:name="_Toc8741742"/>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422"/>
      <w:bookmarkEnd w:id="423"/>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15BAC747" wp14:editId="397BA62A">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424" w:name="_Toc5957094"/>
      <w:bookmarkStart w:id="425" w:name="_Toc8741743"/>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424"/>
      <w:bookmarkEnd w:id="425"/>
    </w:p>
    <w:p w:rsidR="00FF248D" w:rsidRDefault="00926091" w:rsidP="000348FB">
      <w:pPr>
        <w:pStyle w:val="Heading3"/>
        <w:spacing w:line="360" w:lineRule="auto"/>
      </w:pPr>
      <w:bookmarkStart w:id="426" w:name="_Toc5956962"/>
      <w:bookmarkStart w:id="427" w:name="_Toc8741910"/>
      <w:r>
        <w:t>UC0012</w:t>
      </w:r>
      <w:r w:rsidR="000C462B">
        <w:t xml:space="preserve"> Xem thông tin học vấ</w:t>
      </w:r>
      <w:r w:rsidRPr="00D405DE">
        <w:t>n</w:t>
      </w:r>
      <w:bookmarkEnd w:id="426"/>
      <w:bookmarkEnd w:id="4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428" w:name="_Toc5957024"/>
      <w:bookmarkStart w:id="429" w:name="_Toc8741834"/>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428"/>
      <w:bookmarkEnd w:id="429"/>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57A27C03" wp14:editId="0F7C685E">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430" w:name="_Toc5957095"/>
      <w:bookmarkStart w:id="431" w:name="_Toc8741744"/>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430"/>
      <w:bookmarkEnd w:id="431"/>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32BC997E" wp14:editId="08594B39">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432" w:name="_Toc5957096"/>
      <w:bookmarkStart w:id="433" w:name="_Toc8741745"/>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432"/>
      <w:bookmarkEnd w:id="433"/>
    </w:p>
    <w:p w:rsidR="00FF248D" w:rsidRDefault="00926091" w:rsidP="000348FB">
      <w:pPr>
        <w:pStyle w:val="Heading3"/>
        <w:spacing w:line="360" w:lineRule="auto"/>
      </w:pPr>
      <w:bookmarkStart w:id="434" w:name="_Toc5741487"/>
      <w:bookmarkStart w:id="435" w:name="_Toc5956963"/>
      <w:bookmarkStart w:id="436" w:name="_Toc8741911"/>
      <w:r>
        <w:t>UC012a</w:t>
      </w:r>
      <w:r w:rsidR="000C462B">
        <w:t xml:space="preserve"> Xóa học vấ</w:t>
      </w:r>
      <w:r w:rsidRPr="00D405DE">
        <w:t>n</w:t>
      </w:r>
      <w:bookmarkEnd w:id="434"/>
      <w:bookmarkEnd w:id="435"/>
      <w:bookmarkEnd w:id="43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437" w:name="_Toc5957025"/>
      <w:bookmarkStart w:id="438" w:name="_Toc8741835"/>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437"/>
      <w:bookmarkEnd w:id="438"/>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4A77204" wp14:editId="06CDF905">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439" w:name="_Toc5957097"/>
      <w:bookmarkStart w:id="440" w:name="_Toc8741746"/>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439"/>
      <w:bookmarkEnd w:id="440"/>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26D6E812" wp14:editId="1D91B74F">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441" w:name="_Toc5957098"/>
      <w:bookmarkStart w:id="442" w:name="_Toc8741747"/>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441"/>
      <w:bookmarkEnd w:id="442"/>
    </w:p>
    <w:p w:rsidR="00FF248D" w:rsidRDefault="00926091" w:rsidP="000348FB">
      <w:pPr>
        <w:pStyle w:val="Heading3"/>
        <w:spacing w:line="360" w:lineRule="auto"/>
      </w:pPr>
      <w:bookmarkStart w:id="443" w:name="_Toc5741488"/>
      <w:bookmarkStart w:id="444" w:name="_Toc5956964"/>
      <w:bookmarkStart w:id="445" w:name="_Toc8741912"/>
      <w:r>
        <w:t>UC012b</w:t>
      </w:r>
      <w:r w:rsidR="000C462B">
        <w:t xml:space="preserve"> Cập nhật học vấ</w:t>
      </w:r>
      <w:r w:rsidRPr="00D405DE">
        <w:t>n</w:t>
      </w:r>
      <w:bookmarkEnd w:id="443"/>
      <w:bookmarkEnd w:id="444"/>
      <w:bookmarkEnd w:id="4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446" w:name="_Toc5957026"/>
      <w:bookmarkStart w:id="447" w:name="_Toc8741836"/>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446"/>
      <w:bookmarkEnd w:id="447"/>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7A321116" wp14:editId="6DC66C74">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448" w:name="_Toc5957099"/>
      <w:bookmarkStart w:id="449" w:name="_Toc8741748"/>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448"/>
      <w:bookmarkEnd w:id="449"/>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703B9AE5" wp14:editId="39B22DAA">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450" w:name="_Toc5957100"/>
      <w:bookmarkStart w:id="451" w:name="_Toc8741749"/>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450"/>
      <w:bookmarkEnd w:id="451"/>
    </w:p>
    <w:p w:rsidR="00FF248D" w:rsidRDefault="00926091" w:rsidP="000348FB">
      <w:pPr>
        <w:pStyle w:val="Heading3"/>
        <w:spacing w:line="360" w:lineRule="auto"/>
      </w:pPr>
      <w:bookmarkStart w:id="452" w:name="_Toc5741489"/>
      <w:bookmarkStart w:id="453" w:name="_Toc5956965"/>
      <w:bookmarkStart w:id="454" w:name="_Toc8741913"/>
      <w:r>
        <w:t>UC013</w:t>
      </w:r>
      <w:r w:rsidR="000C462B">
        <w:t xml:space="preserve"> Cập nhật trạng thái hồ sơ nhân viê</w:t>
      </w:r>
      <w:r w:rsidRPr="00D405DE">
        <w:t>n</w:t>
      </w:r>
      <w:bookmarkEnd w:id="452"/>
      <w:bookmarkEnd w:id="453"/>
      <w:bookmarkEnd w:id="45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455" w:name="_Toc5957027"/>
      <w:bookmarkStart w:id="456" w:name="_Toc8741837"/>
      <w:r>
        <w:lastRenderedPageBreak/>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455"/>
      <w:bookmarkEnd w:id="456"/>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038EB0F2" wp14:editId="1426F3C2">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77139E" w:rsidRPr="00682ED0" w:rsidRDefault="0077139E" w:rsidP="00E47242">
                            <w:pPr>
                              <w:pStyle w:val="Caption"/>
                              <w:rPr>
                                <w:noProof/>
                                <w:szCs w:val="28"/>
                              </w:rPr>
                            </w:pPr>
                            <w:bookmarkStart w:id="457"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DA48B0" w:rsidRPr="00682ED0" w:rsidRDefault="00DA48B0" w:rsidP="00E47242">
                      <w:pPr>
                        <w:pStyle w:val="Caption"/>
                        <w:rPr>
                          <w:noProof/>
                          <w:szCs w:val="28"/>
                        </w:rPr>
                      </w:pPr>
                      <w:bookmarkStart w:id="332"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2"/>
                    </w:p>
                  </w:txbxContent>
                </v:textbox>
                <w10:wrap type="square"/>
              </v:shape>
            </w:pict>
          </mc:Fallback>
        </mc:AlternateContent>
      </w:r>
      <w:r w:rsidR="000E4498">
        <w:rPr>
          <w:noProof/>
        </w:rPr>
        <w:drawing>
          <wp:anchor distT="0" distB="0" distL="114300" distR="114300" simplePos="0" relativeHeight="251723776" behindDoc="0" locked="0" layoutInCell="1" allowOverlap="1" wp14:anchorId="356203AA" wp14:editId="0C334E5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27519203" wp14:editId="7F5B4338">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0D718A01" wp14:editId="57C812EA">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77139E" w:rsidRPr="000F418A" w:rsidRDefault="0077139E" w:rsidP="001E40BB">
                            <w:pPr>
                              <w:pStyle w:val="Caption"/>
                              <w:rPr>
                                <w:noProof/>
                                <w:szCs w:val="28"/>
                              </w:rPr>
                            </w:pPr>
                            <w:bookmarkStart w:id="458"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DA48B0" w:rsidRPr="000F418A" w:rsidRDefault="00DA48B0" w:rsidP="001E40BB">
                      <w:pPr>
                        <w:pStyle w:val="Caption"/>
                        <w:rPr>
                          <w:noProof/>
                          <w:szCs w:val="28"/>
                        </w:rPr>
                      </w:pPr>
                      <w:bookmarkStart w:id="334"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4"/>
                    </w:p>
                  </w:txbxContent>
                </v:textbox>
                <w10:wrap type="square"/>
              </v:shape>
            </w:pict>
          </mc:Fallback>
        </mc:AlternateContent>
      </w:r>
    </w:p>
    <w:p w:rsidR="00FF248D" w:rsidRDefault="00926091" w:rsidP="000348FB">
      <w:pPr>
        <w:pStyle w:val="Heading3"/>
        <w:spacing w:line="360" w:lineRule="auto"/>
      </w:pPr>
      <w:bookmarkStart w:id="459" w:name="_Toc5741490"/>
      <w:bookmarkStart w:id="460" w:name="_Toc5956966"/>
      <w:bookmarkStart w:id="461" w:name="_Toc8741914"/>
      <w:r>
        <w:t>UC014</w:t>
      </w:r>
      <w:r w:rsidR="000C462B">
        <w:t xml:space="preserve"> Xuấ</w:t>
      </w:r>
      <w:r w:rsidRPr="00D405DE">
        <w:t>t danh sách n</w:t>
      </w:r>
      <w:r w:rsidR="000C462B">
        <w:t>hân viê</w:t>
      </w:r>
      <w:r w:rsidRPr="00D405DE">
        <w:t>n</w:t>
      </w:r>
      <w:bookmarkEnd w:id="459"/>
      <w:bookmarkEnd w:id="460"/>
      <w:bookmarkEnd w:id="4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462" w:name="_Toc8741838"/>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462"/>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19A658DF" wp14:editId="1DAC10CC">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77139E" w:rsidRPr="006173C3" w:rsidRDefault="0077139E" w:rsidP="001F6E45">
                            <w:pPr>
                              <w:pStyle w:val="Caption"/>
                              <w:rPr>
                                <w:noProof/>
                                <w:szCs w:val="28"/>
                              </w:rPr>
                            </w:pPr>
                            <w:bookmarkStart w:id="463"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DA48B0" w:rsidRPr="006173C3" w:rsidRDefault="00DA48B0" w:rsidP="001F6E45">
                      <w:pPr>
                        <w:pStyle w:val="Caption"/>
                        <w:rPr>
                          <w:noProof/>
                          <w:szCs w:val="28"/>
                        </w:rPr>
                      </w:pPr>
                      <w:bookmarkStart w:id="340"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40"/>
                    </w:p>
                  </w:txbxContent>
                </v:textbox>
                <w10:wrap type="square"/>
              </v:shape>
            </w:pict>
          </mc:Fallback>
        </mc:AlternateContent>
      </w:r>
      <w:r>
        <w:rPr>
          <w:noProof/>
        </w:rPr>
        <w:drawing>
          <wp:anchor distT="0" distB="0" distL="114300" distR="114300" simplePos="0" relativeHeight="251729920" behindDoc="0" locked="0" layoutInCell="1" allowOverlap="1" wp14:anchorId="6D0D14E9" wp14:editId="29E80E54">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467A84B5" wp14:editId="6541E593">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464" w:name="_Toc8741753"/>
      <w:r>
        <w:t xml:space="preserve">Hình </w:t>
      </w:r>
      <w:fldSimple w:instr=" STYLEREF 1 \s ">
        <w:r w:rsidR="002F0218">
          <w:rPr>
            <w:noProof/>
          </w:rPr>
          <w:t>3</w:t>
        </w:r>
      </w:fldSimple>
      <w:r w:rsidR="002F0218">
        <w:noBreakHyphen/>
      </w:r>
      <w:fldSimple w:instr=" SEQ Hình \* ARABIC \s 1 ">
        <w:r w:rsidR="002F0218">
          <w:rPr>
            <w:noProof/>
          </w:rPr>
          <w:t>65</w:t>
        </w:r>
      </w:fldSimple>
      <w:r w:rsidR="00B923F3">
        <w:rPr>
          <w:noProof/>
        </w:rPr>
        <w:t xml:space="preserve"> </w:t>
      </w:r>
      <w:r w:rsidRPr="00241349">
        <w:t>Sequence diagram UC0</w:t>
      </w:r>
      <w:r>
        <w:t>14</w:t>
      </w:r>
      <w:bookmarkEnd w:id="464"/>
    </w:p>
    <w:p w:rsidR="00FF248D" w:rsidRDefault="00926091" w:rsidP="000348FB">
      <w:pPr>
        <w:pStyle w:val="Heading3"/>
        <w:spacing w:line="360" w:lineRule="auto"/>
      </w:pPr>
      <w:bookmarkStart w:id="465" w:name="_Toc5741491"/>
      <w:bookmarkStart w:id="466" w:name="_Toc5956967"/>
      <w:bookmarkStart w:id="467" w:name="_Toc8741915"/>
      <w:r>
        <w:t>UC0015</w:t>
      </w:r>
      <w:r w:rsidR="000C462B">
        <w:t xml:space="preserve"> Quản lý hồ sơ nhân viê</w:t>
      </w:r>
      <w:r w:rsidRPr="00D405DE">
        <w:t>n</w:t>
      </w:r>
      <w:bookmarkEnd w:id="465"/>
      <w:bookmarkEnd w:id="466"/>
      <w:bookmarkEnd w:id="46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468" w:name="_Toc5957028"/>
      <w:bookmarkStart w:id="469" w:name="_Toc8741839"/>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468"/>
      <w:bookmarkEnd w:id="469"/>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2C111FBB" wp14:editId="27FB0EEB">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470" w:name="_Toc8741754"/>
      <w:r>
        <w:t xml:space="preserve">Hình </w:t>
      </w:r>
      <w:fldSimple w:instr=" STYLEREF 1 \s ">
        <w:r w:rsidR="002F0218">
          <w:rPr>
            <w:noProof/>
          </w:rPr>
          <w:t>3</w:t>
        </w:r>
      </w:fldSimple>
      <w:r w:rsidR="002F0218">
        <w:noBreakHyphen/>
      </w:r>
      <w:fldSimple w:instr=" SEQ Hình \* ARABIC \s 1 ">
        <w:r w:rsidR="002F0218">
          <w:rPr>
            <w:noProof/>
          </w:rPr>
          <w:t>66</w:t>
        </w:r>
      </w:fldSimple>
      <w:r w:rsidR="00B923F3">
        <w:rPr>
          <w:noProof/>
        </w:rPr>
        <w:t xml:space="preserve"> </w:t>
      </w:r>
      <w:r w:rsidRPr="00210840">
        <w:rPr>
          <w:noProof/>
        </w:rPr>
        <w:t>Activity diagram UC0</w:t>
      </w:r>
      <w:r>
        <w:rPr>
          <w:noProof/>
        </w:rPr>
        <w:t>15</w:t>
      </w:r>
      <w:bookmarkEnd w:id="470"/>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657819DF" wp14:editId="4B856B4F">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77139E" w:rsidRPr="009E3C14" w:rsidRDefault="0077139E" w:rsidP="00E91B9D">
                            <w:pPr>
                              <w:pStyle w:val="Caption"/>
                              <w:rPr>
                                <w:noProof/>
                                <w:szCs w:val="28"/>
                              </w:rPr>
                            </w:pPr>
                            <w:bookmarkStart w:id="471"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DA48B0" w:rsidRPr="009E3C14" w:rsidRDefault="00DA48B0" w:rsidP="00E91B9D">
                      <w:pPr>
                        <w:pStyle w:val="Caption"/>
                        <w:rPr>
                          <w:noProof/>
                          <w:szCs w:val="28"/>
                        </w:rPr>
                      </w:pPr>
                      <w:bookmarkStart w:id="349"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9"/>
                    </w:p>
                  </w:txbxContent>
                </v:textbox>
                <w10:wrap type="square"/>
              </v:shape>
            </w:pict>
          </mc:Fallback>
        </mc:AlternateContent>
      </w:r>
      <w:r w:rsidR="004146EF">
        <w:rPr>
          <w:noProof/>
        </w:rPr>
        <w:drawing>
          <wp:anchor distT="0" distB="0" distL="114300" distR="114300" simplePos="0" relativeHeight="251732992" behindDoc="0" locked="0" layoutInCell="1" allowOverlap="1" wp14:anchorId="587293BC" wp14:editId="3E9A6B90">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472" w:name="_Toc5741492"/>
      <w:bookmarkStart w:id="473" w:name="_Toc5956968"/>
      <w:bookmarkStart w:id="474" w:name="_Toc8741916"/>
      <w:r>
        <w:t>UC016</w:t>
      </w:r>
      <w:r w:rsidR="000C462B">
        <w:t xml:space="preserve"> Thêm dự á</w:t>
      </w:r>
      <w:r w:rsidRPr="00D405DE">
        <w:t>n</w:t>
      </w:r>
      <w:bookmarkEnd w:id="472"/>
      <w:bookmarkEnd w:id="473"/>
      <w:bookmarkEnd w:id="47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475" w:name="_Toc5957029"/>
      <w:bookmarkStart w:id="476" w:name="_Toc8741840"/>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475"/>
      <w:bookmarkEnd w:id="476"/>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51D4C1A" wp14:editId="0FFD64A7">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477" w:name="_Toc5957101"/>
      <w:bookmarkStart w:id="478" w:name="_Toc8741756"/>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477"/>
      <w:bookmarkEnd w:id="478"/>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070B2108" wp14:editId="50FED286">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479" w:name="_Toc5957102"/>
      <w:bookmarkStart w:id="480" w:name="_Toc8741757"/>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479"/>
      <w:bookmarkEnd w:id="480"/>
    </w:p>
    <w:p w:rsidR="00FF248D" w:rsidRDefault="00926091" w:rsidP="000348FB">
      <w:pPr>
        <w:pStyle w:val="Heading3"/>
        <w:spacing w:line="360" w:lineRule="auto"/>
      </w:pPr>
      <w:bookmarkStart w:id="481" w:name="_Toc5741493"/>
      <w:bookmarkStart w:id="482" w:name="_Toc5956969"/>
      <w:bookmarkStart w:id="483" w:name="_Toc8741917"/>
      <w:r>
        <w:lastRenderedPageBreak/>
        <w:t>UC017</w:t>
      </w:r>
      <w:r w:rsidR="000C462B">
        <w:t xml:space="preserve"> Xem dự án của cô</w:t>
      </w:r>
      <w:r w:rsidRPr="00D405DE">
        <w:t>ng ty</w:t>
      </w:r>
      <w:bookmarkEnd w:id="481"/>
      <w:bookmarkEnd w:id="482"/>
      <w:bookmarkEnd w:id="483"/>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484" w:name="_Toc8741841"/>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484"/>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5ADF355F" wp14:editId="400F5D6C">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485" w:name="_Toc8741758"/>
      <w:r>
        <w:t xml:space="preserve">Hình </w:t>
      </w:r>
      <w:fldSimple w:instr=" STYLEREF 1 \s ">
        <w:r w:rsidR="002F0218">
          <w:rPr>
            <w:noProof/>
          </w:rPr>
          <w:t>3</w:t>
        </w:r>
      </w:fldSimple>
      <w:r w:rsidR="002F0218">
        <w:noBreakHyphen/>
      </w:r>
      <w:fldSimple w:instr=" SEQ Hình \* ARABIC \s 1 ">
        <w:r w:rsidR="002F0218">
          <w:rPr>
            <w:noProof/>
          </w:rPr>
          <w:t>70</w:t>
        </w:r>
      </w:fldSimple>
      <w:r w:rsidR="000D693C">
        <w:rPr>
          <w:noProof/>
        </w:rPr>
        <w:t xml:space="preserve"> </w:t>
      </w:r>
      <w:r w:rsidRPr="00C5151A">
        <w:rPr>
          <w:noProof/>
        </w:rPr>
        <w:t>Activity diagram UC0</w:t>
      </w:r>
      <w:r>
        <w:rPr>
          <w:noProof/>
        </w:rPr>
        <w:t>17</w:t>
      </w:r>
      <w:bookmarkEnd w:id="485"/>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287FBEE5" wp14:editId="47CB15AE">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486" w:name="_Toc8741759"/>
      <w:r>
        <w:t xml:space="preserve">Hình </w:t>
      </w:r>
      <w:fldSimple w:instr=" STYLEREF 1 \s ">
        <w:r w:rsidR="002F0218">
          <w:rPr>
            <w:noProof/>
          </w:rPr>
          <w:t>3</w:t>
        </w:r>
      </w:fldSimple>
      <w:r w:rsidR="002F0218">
        <w:noBreakHyphen/>
      </w:r>
      <w:fldSimple w:instr=" SEQ Hình \* ARABIC \s 1 ">
        <w:r w:rsidR="002F0218">
          <w:rPr>
            <w:noProof/>
          </w:rPr>
          <w:t>71</w:t>
        </w:r>
      </w:fldSimple>
      <w:r w:rsidR="000D693C">
        <w:rPr>
          <w:noProof/>
        </w:rPr>
        <w:t xml:space="preserve"> </w:t>
      </w:r>
      <w:r w:rsidRPr="001A4C82">
        <w:rPr>
          <w:noProof/>
        </w:rPr>
        <w:t>Sequence diagram UC0</w:t>
      </w:r>
      <w:r>
        <w:rPr>
          <w:noProof/>
        </w:rPr>
        <w:t>17</w:t>
      </w:r>
      <w:bookmarkEnd w:id="486"/>
    </w:p>
    <w:p w:rsidR="00FF248D" w:rsidRDefault="00926091" w:rsidP="000348FB">
      <w:pPr>
        <w:pStyle w:val="Heading3"/>
        <w:spacing w:line="360" w:lineRule="auto"/>
      </w:pPr>
      <w:bookmarkStart w:id="487" w:name="_Toc5741494"/>
      <w:bookmarkStart w:id="488" w:name="_Toc5956970"/>
      <w:bookmarkStart w:id="489" w:name="_Toc8741918"/>
      <w:r>
        <w:t>UC017a</w:t>
      </w:r>
      <w:r w:rsidR="000C462B">
        <w:t xml:space="preserve"> Cập nhật thông tin dự á</w:t>
      </w:r>
      <w:r w:rsidRPr="00D405DE">
        <w:t>n</w:t>
      </w:r>
      <w:bookmarkEnd w:id="487"/>
      <w:bookmarkEnd w:id="488"/>
      <w:bookmarkEnd w:id="48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490" w:name="_Toc5957031"/>
      <w:bookmarkStart w:id="491" w:name="_Toc8741842"/>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490"/>
      <w:bookmarkEnd w:id="491"/>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550BA0C8" wp14:editId="3A23FA10">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492" w:name="_Toc8741760"/>
      <w:r>
        <w:t xml:space="preserve">Hình </w:t>
      </w:r>
      <w:fldSimple w:instr=" STYLEREF 1 \s ">
        <w:r w:rsidR="002F0218">
          <w:rPr>
            <w:noProof/>
          </w:rPr>
          <w:t>3</w:t>
        </w:r>
      </w:fldSimple>
      <w:r w:rsidR="002F0218">
        <w:noBreakHyphen/>
      </w:r>
      <w:fldSimple w:instr=" SEQ Hình \* ARABIC \s 1 ">
        <w:r w:rsidR="002F0218">
          <w:rPr>
            <w:noProof/>
          </w:rPr>
          <w:t>72</w:t>
        </w:r>
      </w:fldSimple>
      <w:r w:rsidR="000D693C">
        <w:rPr>
          <w:noProof/>
        </w:rPr>
        <w:t xml:space="preserve"> </w:t>
      </w:r>
      <w:r w:rsidRPr="00075FCE">
        <w:rPr>
          <w:noProof/>
        </w:rPr>
        <w:t>Activity diagram UC0</w:t>
      </w:r>
      <w:r>
        <w:rPr>
          <w:noProof/>
        </w:rPr>
        <w:t>17a</w:t>
      </w:r>
      <w:bookmarkEnd w:id="492"/>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113D16C0" wp14:editId="6F9E7C8B">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493" w:name="_Toc8741761"/>
      <w:r>
        <w:t xml:space="preserve">Hình </w:t>
      </w:r>
      <w:fldSimple w:instr=" STYLEREF 1 \s ">
        <w:r w:rsidR="002F0218">
          <w:rPr>
            <w:noProof/>
          </w:rPr>
          <w:t>3</w:t>
        </w:r>
      </w:fldSimple>
      <w:r w:rsidR="002F0218">
        <w:noBreakHyphen/>
      </w:r>
      <w:fldSimple w:instr=" SEQ Hình \* ARABIC \s 1 ">
        <w:r w:rsidR="002F0218">
          <w:rPr>
            <w:noProof/>
          </w:rPr>
          <w:t>73</w:t>
        </w:r>
      </w:fldSimple>
      <w:r w:rsidR="000D693C">
        <w:rPr>
          <w:noProof/>
        </w:rPr>
        <w:t xml:space="preserve"> </w:t>
      </w:r>
      <w:r w:rsidRPr="00B128A6">
        <w:rPr>
          <w:noProof/>
        </w:rPr>
        <w:t>Sequence diagram UC0</w:t>
      </w:r>
      <w:r>
        <w:rPr>
          <w:noProof/>
        </w:rPr>
        <w:t>17a</w:t>
      </w:r>
      <w:bookmarkEnd w:id="493"/>
    </w:p>
    <w:p w:rsidR="00FF248D" w:rsidRDefault="00926091" w:rsidP="000348FB">
      <w:pPr>
        <w:pStyle w:val="Heading3"/>
        <w:spacing w:line="360" w:lineRule="auto"/>
      </w:pPr>
      <w:bookmarkStart w:id="494" w:name="_Toc5741495"/>
      <w:bookmarkStart w:id="495" w:name="_Toc5956971"/>
      <w:bookmarkStart w:id="496" w:name="_Toc8741919"/>
      <w:r>
        <w:lastRenderedPageBreak/>
        <w:t>UC018</w:t>
      </w:r>
      <w:r w:rsidR="000C462B">
        <w:t xml:space="preserve"> Tìm kiế</w:t>
      </w:r>
      <w:r w:rsidRPr="00D405DE">
        <w:t>m</w:t>
      </w:r>
      <w:bookmarkEnd w:id="494"/>
      <w:bookmarkEnd w:id="495"/>
      <w:bookmarkEnd w:id="496"/>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497" w:name="_Toc8741843"/>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497"/>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E1CD490" wp14:editId="231359BA">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498" w:name="_Toc8741762"/>
      <w:r>
        <w:t xml:space="preserve">Hình </w:t>
      </w:r>
      <w:fldSimple w:instr=" STYLEREF 1 \s ">
        <w:r w:rsidR="002F0218">
          <w:rPr>
            <w:noProof/>
          </w:rPr>
          <w:t>3</w:t>
        </w:r>
      </w:fldSimple>
      <w:r w:rsidR="002F0218">
        <w:noBreakHyphen/>
      </w:r>
      <w:fldSimple w:instr=" SEQ Hình \* ARABIC \s 1 ">
        <w:r w:rsidR="002F0218">
          <w:rPr>
            <w:noProof/>
          </w:rPr>
          <w:t>74</w:t>
        </w:r>
      </w:fldSimple>
      <w:r w:rsidR="000D693C">
        <w:rPr>
          <w:noProof/>
        </w:rPr>
        <w:t xml:space="preserve"> </w:t>
      </w:r>
      <w:r w:rsidRPr="00702F86">
        <w:rPr>
          <w:noProof/>
        </w:rPr>
        <w:t>Activity diagram UC0</w:t>
      </w:r>
      <w:r>
        <w:rPr>
          <w:noProof/>
        </w:rPr>
        <w:t>18</w:t>
      </w:r>
      <w:bookmarkEnd w:id="498"/>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865FE00" wp14:editId="3BCE202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499" w:name="_Toc8741763"/>
      <w:r>
        <w:t xml:space="preserve">Hình </w:t>
      </w:r>
      <w:fldSimple w:instr=" STYLEREF 1 \s ">
        <w:r w:rsidR="002F0218">
          <w:rPr>
            <w:noProof/>
          </w:rPr>
          <w:t>3</w:t>
        </w:r>
      </w:fldSimple>
      <w:r w:rsidR="002F0218">
        <w:noBreakHyphen/>
      </w:r>
      <w:fldSimple w:instr=" SEQ Hình \* ARABIC \s 1 ">
        <w:r w:rsidR="002F0218">
          <w:rPr>
            <w:noProof/>
          </w:rPr>
          <w:t>75</w:t>
        </w:r>
      </w:fldSimple>
      <w:r w:rsidR="000D693C">
        <w:rPr>
          <w:noProof/>
        </w:rPr>
        <w:t xml:space="preserve"> </w:t>
      </w:r>
      <w:r w:rsidRPr="00930D8E">
        <w:rPr>
          <w:noProof/>
        </w:rPr>
        <w:t>Sequence diagram UC0</w:t>
      </w:r>
      <w:r>
        <w:rPr>
          <w:noProof/>
        </w:rPr>
        <w:t>18</w:t>
      </w:r>
      <w:bookmarkEnd w:id="499"/>
    </w:p>
    <w:p w:rsidR="00FF248D" w:rsidRDefault="00926091" w:rsidP="000348FB">
      <w:pPr>
        <w:pStyle w:val="Heading3"/>
        <w:spacing w:line="360" w:lineRule="auto"/>
      </w:pPr>
      <w:bookmarkStart w:id="500" w:name="_Toc5741496"/>
      <w:bookmarkStart w:id="501" w:name="_Toc5956972"/>
      <w:bookmarkStart w:id="502" w:name="_Toc8741920"/>
      <w:r>
        <w:t>UC019</w:t>
      </w:r>
      <w:r w:rsidR="000C462B">
        <w:t xml:space="preserve"> Thố</w:t>
      </w:r>
      <w:r w:rsidRPr="00D405DE">
        <w:t>ng k</w:t>
      </w:r>
      <w:bookmarkEnd w:id="500"/>
      <w:bookmarkEnd w:id="501"/>
      <w:r w:rsidR="000C462B">
        <w:t>ê</w:t>
      </w:r>
      <w:bookmarkEnd w:id="502"/>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503" w:name="_Toc8741844"/>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503"/>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6DB3CC42" wp14:editId="25AFEF3F">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504" w:name="_Toc8741764"/>
      <w:r>
        <w:t xml:space="preserve">Hình </w:t>
      </w:r>
      <w:fldSimple w:instr=" STYLEREF 1 \s ">
        <w:r w:rsidR="002F0218">
          <w:rPr>
            <w:noProof/>
          </w:rPr>
          <w:t>3</w:t>
        </w:r>
      </w:fldSimple>
      <w:r w:rsidR="002F0218">
        <w:noBreakHyphen/>
      </w:r>
      <w:fldSimple w:instr=" SEQ Hình \* ARABIC \s 1 ">
        <w:r w:rsidR="002F0218">
          <w:rPr>
            <w:noProof/>
          </w:rPr>
          <w:t>76</w:t>
        </w:r>
      </w:fldSimple>
      <w:r w:rsidR="000D693C">
        <w:rPr>
          <w:noProof/>
        </w:rPr>
        <w:t xml:space="preserve"> </w:t>
      </w:r>
      <w:r w:rsidRPr="00253658">
        <w:rPr>
          <w:noProof/>
        </w:rPr>
        <w:t>Activity diagram UC0</w:t>
      </w:r>
      <w:r>
        <w:rPr>
          <w:noProof/>
        </w:rPr>
        <w:t>19</w:t>
      </w:r>
      <w:bookmarkEnd w:id="504"/>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97A13AF" wp14:editId="0B520B93">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505" w:name="_Toc8741765"/>
      <w:r>
        <w:t xml:space="preserve">Hình </w:t>
      </w:r>
      <w:fldSimple w:instr=" STYLEREF 1 \s ">
        <w:r w:rsidR="002F0218">
          <w:rPr>
            <w:noProof/>
          </w:rPr>
          <w:t>3</w:t>
        </w:r>
      </w:fldSimple>
      <w:r w:rsidR="002F0218">
        <w:noBreakHyphen/>
      </w:r>
      <w:fldSimple w:instr=" SEQ Hình \* ARABIC \s 1 ">
        <w:r w:rsidR="002F0218">
          <w:rPr>
            <w:noProof/>
          </w:rPr>
          <w:t>77</w:t>
        </w:r>
      </w:fldSimple>
      <w:r w:rsidR="000D693C">
        <w:rPr>
          <w:noProof/>
        </w:rPr>
        <w:t xml:space="preserve"> </w:t>
      </w:r>
      <w:r w:rsidRPr="0069694A">
        <w:rPr>
          <w:noProof/>
        </w:rPr>
        <w:t>Sequence diagram UC0</w:t>
      </w:r>
      <w:r>
        <w:rPr>
          <w:noProof/>
        </w:rPr>
        <w:t>19</w:t>
      </w:r>
      <w:bookmarkEnd w:id="505"/>
    </w:p>
    <w:p w:rsidR="00FF248D" w:rsidRDefault="00926091" w:rsidP="000348FB">
      <w:pPr>
        <w:pStyle w:val="Heading3"/>
        <w:spacing w:line="360" w:lineRule="auto"/>
      </w:pPr>
      <w:bookmarkStart w:id="506" w:name="_Toc5741497"/>
      <w:bookmarkStart w:id="507" w:name="_Toc5956973"/>
      <w:bookmarkStart w:id="508" w:name="_Toc8741921"/>
      <w:r>
        <w:t>UC020</w:t>
      </w:r>
      <w:r w:rsidR="000C462B">
        <w:t xml:space="preserve"> Xem lịch sử cập nhậ</w:t>
      </w:r>
      <w:r w:rsidRPr="00D405DE">
        <w:t>t</w:t>
      </w:r>
      <w:bookmarkEnd w:id="506"/>
      <w:bookmarkEnd w:id="507"/>
      <w:bookmarkEnd w:id="508"/>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509" w:name="_Toc8741845"/>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509"/>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6592C890" wp14:editId="4B252510">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510" w:name="_Toc8741766"/>
      <w:r>
        <w:t xml:space="preserve">Hình </w:t>
      </w:r>
      <w:fldSimple w:instr=" STYLEREF 1 \s ">
        <w:r w:rsidR="002F0218">
          <w:rPr>
            <w:noProof/>
          </w:rPr>
          <w:t>3</w:t>
        </w:r>
      </w:fldSimple>
      <w:r w:rsidR="002F0218">
        <w:noBreakHyphen/>
      </w:r>
      <w:fldSimple w:instr=" SEQ Hình \* ARABIC \s 1 ">
        <w:r w:rsidR="002F0218">
          <w:rPr>
            <w:noProof/>
          </w:rPr>
          <w:t>78</w:t>
        </w:r>
      </w:fldSimple>
      <w:r w:rsidR="000D693C">
        <w:rPr>
          <w:noProof/>
        </w:rPr>
        <w:t xml:space="preserve"> </w:t>
      </w:r>
      <w:r w:rsidRPr="00F85448">
        <w:rPr>
          <w:noProof/>
        </w:rPr>
        <w:t>Activity diagram UC0</w:t>
      </w:r>
      <w:r>
        <w:rPr>
          <w:noProof/>
        </w:rPr>
        <w:t>20</w:t>
      </w:r>
      <w:bookmarkEnd w:id="510"/>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6B0BAE1A" wp14:editId="3A230CB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511" w:name="_Toc8741767"/>
      <w:r>
        <w:t xml:space="preserve">Hình </w:t>
      </w:r>
      <w:fldSimple w:instr=" STYLEREF 1 \s ">
        <w:r w:rsidR="002F0218">
          <w:rPr>
            <w:noProof/>
          </w:rPr>
          <w:t>3</w:t>
        </w:r>
      </w:fldSimple>
      <w:r w:rsidR="002F0218">
        <w:noBreakHyphen/>
      </w:r>
      <w:fldSimple w:instr=" SEQ Hình \* ARABIC \s 1 ">
        <w:r w:rsidR="002F0218">
          <w:rPr>
            <w:noProof/>
          </w:rPr>
          <w:t>79</w:t>
        </w:r>
      </w:fldSimple>
      <w:r w:rsidR="000D693C">
        <w:rPr>
          <w:noProof/>
        </w:rPr>
        <w:t xml:space="preserve"> </w:t>
      </w:r>
      <w:r w:rsidRPr="008F650B">
        <w:rPr>
          <w:noProof/>
        </w:rPr>
        <w:t>Sequence diagram UC0</w:t>
      </w:r>
      <w:r>
        <w:rPr>
          <w:noProof/>
        </w:rPr>
        <w:t>20</w:t>
      </w:r>
      <w:bookmarkEnd w:id="511"/>
    </w:p>
    <w:p w:rsidR="00FF248D" w:rsidRDefault="00926091" w:rsidP="000348FB">
      <w:pPr>
        <w:pStyle w:val="Heading3"/>
        <w:spacing w:line="360" w:lineRule="auto"/>
      </w:pPr>
      <w:bookmarkStart w:id="512" w:name="_Toc5741498"/>
      <w:bookmarkStart w:id="513" w:name="_Toc5956974"/>
      <w:bookmarkStart w:id="514" w:name="_Toc8741922"/>
      <w:r>
        <w:t>UC021</w:t>
      </w:r>
      <w:r w:rsidR="000C462B">
        <w:t xml:space="preserve"> Quản lý dữ liệu hiển thị của hệ thố</w:t>
      </w:r>
      <w:r w:rsidRPr="00D405DE">
        <w:t>ng</w:t>
      </w:r>
      <w:bookmarkEnd w:id="512"/>
      <w:bookmarkEnd w:id="513"/>
      <w:bookmarkEnd w:id="514"/>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515" w:name="_Toc8741846"/>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515"/>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DAC7AB6" wp14:editId="0CEC7FF9">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516" w:name="_Toc8741768"/>
      <w:r>
        <w:t xml:space="preserve">Hình </w:t>
      </w:r>
      <w:fldSimple w:instr=" STYLEREF 1 \s ">
        <w:r w:rsidR="002F0218">
          <w:rPr>
            <w:noProof/>
          </w:rPr>
          <w:t>3</w:t>
        </w:r>
      </w:fldSimple>
      <w:r w:rsidR="002F0218">
        <w:noBreakHyphen/>
      </w:r>
      <w:fldSimple w:instr=" SEQ Hình \* ARABIC \s 1 ">
        <w:r w:rsidR="002F0218">
          <w:rPr>
            <w:noProof/>
          </w:rPr>
          <w:t>80</w:t>
        </w:r>
      </w:fldSimple>
      <w:r w:rsidR="000D693C">
        <w:rPr>
          <w:noProof/>
        </w:rPr>
        <w:t xml:space="preserve"> </w:t>
      </w:r>
      <w:r w:rsidRPr="004F0834">
        <w:rPr>
          <w:noProof/>
        </w:rPr>
        <w:t>Activity diagram UC0</w:t>
      </w:r>
      <w:r>
        <w:rPr>
          <w:noProof/>
        </w:rPr>
        <w:t>21</w:t>
      </w:r>
      <w:bookmarkEnd w:id="516"/>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67F61DA4" wp14:editId="67DC0088">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517" w:name="_Toc8741769"/>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517"/>
    </w:p>
    <w:p w:rsidR="00FF248D" w:rsidRDefault="00926091" w:rsidP="000348FB">
      <w:pPr>
        <w:pStyle w:val="Heading3"/>
        <w:spacing w:line="360" w:lineRule="auto"/>
      </w:pPr>
      <w:bookmarkStart w:id="518" w:name="_Toc5741499"/>
      <w:bookmarkStart w:id="519" w:name="_Toc5956975"/>
      <w:bookmarkStart w:id="520" w:name="_Toc8741923"/>
      <w:r>
        <w:lastRenderedPageBreak/>
        <w:t>UC021a</w:t>
      </w:r>
      <w:r w:rsidR="000C462B">
        <w:t xml:space="preserve"> Thêm dữ liệ</w:t>
      </w:r>
      <w:r w:rsidRPr="00D405DE">
        <w:t>u</w:t>
      </w:r>
      <w:bookmarkEnd w:id="518"/>
      <w:bookmarkEnd w:id="519"/>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520"/>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521" w:name="_Toc7349270"/>
            <w:r w:rsidRPr="00F53C07">
              <w:rPr>
                <w:szCs w:val="26"/>
              </w:rPr>
              <w:t>2</w:t>
            </w:r>
            <w:r w:rsidR="002D4866" w:rsidRPr="00F53C07">
              <w:rPr>
                <w:szCs w:val="26"/>
              </w:rPr>
              <w:t xml:space="preserve">.1 </w:t>
            </w:r>
            <w:r w:rsidR="00FA2905" w:rsidRPr="00F53C07">
              <w:rPr>
                <w:szCs w:val="26"/>
              </w:rPr>
              <w:t>Lỗi thông báo không thành công.</w:t>
            </w:r>
            <w:bookmarkEnd w:id="521"/>
          </w:p>
        </w:tc>
      </w:tr>
    </w:tbl>
    <w:p w:rsidR="00F86417" w:rsidRDefault="00F86417" w:rsidP="00F86417">
      <w:pPr>
        <w:pStyle w:val="Caption"/>
        <w:framePr w:hSpace="180" w:vSpace="100" w:wrap="around" w:vAnchor="text" w:hAnchor="text" w:xAlign="center" w:y="1"/>
        <w:suppressOverlap/>
      </w:pPr>
      <w:bookmarkStart w:id="522" w:name="_Toc8741847"/>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522"/>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E0D4715" wp14:editId="5E6CDD20">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523" w:name="_Toc8741770"/>
      <w:r>
        <w:t xml:space="preserve">Hình </w:t>
      </w:r>
      <w:fldSimple w:instr=" STYLEREF 1 \s ">
        <w:r w:rsidR="002F0218">
          <w:rPr>
            <w:noProof/>
          </w:rPr>
          <w:t>3</w:t>
        </w:r>
      </w:fldSimple>
      <w:r w:rsidR="002F0218">
        <w:noBreakHyphen/>
      </w:r>
      <w:fldSimple w:instr=" SEQ Hình \* ARABIC \s 1 ">
        <w:r w:rsidR="002F0218">
          <w:rPr>
            <w:noProof/>
          </w:rPr>
          <w:t>82</w:t>
        </w:r>
      </w:fldSimple>
      <w:r w:rsidR="000D693C">
        <w:rPr>
          <w:noProof/>
        </w:rPr>
        <w:t xml:space="preserve"> </w:t>
      </w:r>
      <w:r w:rsidRPr="002548E8">
        <w:rPr>
          <w:noProof/>
        </w:rPr>
        <w:t>Activity diagram UC0</w:t>
      </w:r>
      <w:r>
        <w:rPr>
          <w:noProof/>
        </w:rPr>
        <w:t>21a,b,c</w:t>
      </w:r>
      <w:bookmarkEnd w:id="523"/>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116BEF11" wp14:editId="74BF1BDD">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524" w:name="_Toc8741771"/>
      <w:r>
        <w:t xml:space="preserve">Hình </w:t>
      </w:r>
      <w:fldSimple w:instr=" STYLEREF 1 \s ">
        <w:r w:rsidR="002F0218">
          <w:rPr>
            <w:noProof/>
          </w:rPr>
          <w:t>3</w:t>
        </w:r>
      </w:fldSimple>
      <w:r w:rsidR="002F0218">
        <w:noBreakHyphen/>
      </w:r>
      <w:fldSimple w:instr=" SEQ Hình \* ARABIC \s 1 ">
        <w:r w:rsidR="002F0218">
          <w:rPr>
            <w:noProof/>
          </w:rPr>
          <w:t>83</w:t>
        </w:r>
      </w:fldSimple>
      <w:r w:rsidR="000D693C">
        <w:rPr>
          <w:noProof/>
        </w:rPr>
        <w:t xml:space="preserve"> </w:t>
      </w:r>
      <w:r w:rsidRPr="00833BEF">
        <w:rPr>
          <w:noProof/>
        </w:rPr>
        <w:t>Sequence diagram UC0</w:t>
      </w:r>
      <w:r>
        <w:rPr>
          <w:noProof/>
        </w:rPr>
        <w:t>21a,b,c</w:t>
      </w:r>
      <w:bookmarkEnd w:id="524"/>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525" w:name="_Toc8741924"/>
      <w:r>
        <w:lastRenderedPageBreak/>
        <w:t>Class diagram</w:t>
      </w:r>
      <w:bookmarkEnd w:id="525"/>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629CF26E" wp14:editId="3A0D5D9F">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526" w:name="_Toc8741772"/>
      <w:r>
        <w:t xml:space="preserve">Hình </w:t>
      </w:r>
      <w:fldSimple w:instr=" STYLEREF 1 \s ">
        <w:r w:rsidR="002F0218">
          <w:rPr>
            <w:noProof/>
          </w:rPr>
          <w:t>3</w:t>
        </w:r>
      </w:fldSimple>
      <w:r w:rsidR="002F0218">
        <w:noBreakHyphen/>
      </w:r>
      <w:fldSimple w:instr=" SEQ Hình \* ARABIC \s 1 ">
        <w:r w:rsidR="002F0218">
          <w:rPr>
            <w:noProof/>
          </w:rPr>
          <w:t>84</w:t>
        </w:r>
      </w:fldSimple>
      <w:r w:rsidR="00DB28A5">
        <w:rPr>
          <w:noProof/>
        </w:rPr>
        <w:t xml:space="preserve"> </w:t>
      </w:r>
      <w:r w:rsidR="008928DA">
        <w:rPr>
          <w:noProof/>
        </w:rPr>
        <w:t>Class</w:t>
      </w:r>
      <w:r>
        <w:rPr>
          <w:noProof/>
        </w:rPr>
        <w:t xml:space="preserve"> digram</w:t>
      </w:r>
      <w:bookmarkEnd w:id="526"/>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527" w:name="_Toc8741925"/>
      <w:r>
        <w:lastRenderedPageBreak/>
        <w:t>Mô hình cơ sở dữ liệu quan hệ</w:t>
      </w:r>
      <w:bookmarkEnd w:id="527"/>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2DCD79AD" wp14:editId="3EC19E51">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528" w:name="_Toc8741773"/>
      <w:r>
        <w:t xml:space="preserve">Hình </w:t>
      </w:r>
      <w:fldSimple w:instr=" STYLEREF 1 \s ">
        <w:r w:rsidR="002F0218">
          <w:rPr>
            <w:noProof/>
          </w:rPr>
          <w:t>3</w:t>
        </w:r>
      </w:fldSimple>
      <w:r w:rsidR="002F0218">
        <w:noBreakHyphen/>
      </w:r>
      <w:fldSimple w:instr=" SEQ Hình \* ARABIC \s 1 ">
        <w:r w:rsidR="002F0218">
          <w:rPr>
            <w:noProof/>
          </w:rPr>
          <w:t>85</w:t>
        </w:r>
      </w:fldSimple>
      <w:r w:rsidR="00DB28A5">
        <w:rPr>
          <w:noProof/>
        </w:rPr>
        <w:t xml:space="preserve"> </w:t>
      </w:r>
      <w:r>
        <w:rPr>
          <w:noProof/>
        </w:rPr>
        <w:t>ERD diagram</w:t>
      </w:r>
      <w:bookmarkEnd w:id="528"/>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206B9D" w:rsidP="000348FB">
      <w:pPr>
        <w:pStyle w:val="Heading2"/>
        <w:spacing w:line="360" w:lineRule="auto"/>
        <w:rPr>
          <w:rFonts w:cs="Times New Roman"/>
        </w:rPr>
      </w:pPr>
      <w:bookmarkStart w:id="529" w:name="_Toc8741926"/>
      <w:r>
        <w:lastRenderedPageBreak/>
        <w:t xml:space="preserve">Màn </w:t>
      </w:r>
      <w:r w:rsidR="00956C58">
        <w:t>hình</w:t>
      </w:r>
      <w:r>
        <w:t xml:space="preserve"> mockup</w:t>
      </w:r>
      <w:bookmarkEnd w:id="529"/>
      <w:r w:rsidR="00B31B9E"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24E3534F" wp14:editId="3FFFB4EC">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530" w:name="_Toc8741774"/>
      <w:r>
        <w:t xml:space="preserve">Hình </w:t>
      </w:r>
      <w:fldSimple w:instr=" STYLEREF 1 \s ">
        <w:r w:rsidR="002F0218">
          <w:rPr>
            <w:noProof/>
          </w:rPr>
          <w:t>3</w:t>
        </w:r>
      </w:fldSimple>
      <w:r w:rsidR="002F0218">
        <w:noBreakHyphen/>
      </w:r>
      <w:fldSimple w:instr=" SEQ Hình \* ARABIC \s 1 ">
        <w:r w:rsidR="002F0218">
          <w:rPr>
            <w:noProof/>
          </w:rPr>
          <w:t>86</w:t>
        </w:r>
      </w:fldSimple>
      <w:r w:rsidR="00DB28A5">
        <w:rPr>
          <w:noProof/>
        </w:rPr>
        <w:t xml:space="preserve"> </w:t>
      </w:r>
      <w:r w:rsidRPr="00BE7D45">
        <w:rPr>
          <w:noProof/>
        </w:rPr>
        <w:t xml:space="preserve">Màn </w:t>
      </w:r>
      <w:r w:rsidR="00670720">
        <w:t>hình xem ngoại ngữ</w:t>
      </w:r>
      <w:bookmarkEnd w:id="530"/>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FCC968D" wp14:editId="76B890BC">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531" w:name="_Toc8741775"/>
      <w:r>
        <w:t xml:space="preserve">Hình </w:t>
      </w:r>
      <w:fldSimple w:instr=" STYLEREF 1 \s ">
        <w:r w:rsidR="002F0218">
          <w:rPr>
            <w:noProof/>
          </w:rPr>
          <w:t>3</w:t>
        </w:r>
      </w:fldSimple>
      <w:r w:rsidR="002F0218">
        <w:noBreakHyphen/>
      </w:r>
      <w:fldSimple w:instr=" SEQ Hình \* ARABIC \s 1 ">
        <w:r w:rsidR="002F0218">
          <w:rPr>
            <w:noProof/>
          </w:rPr>
          <w:t>87</w:t>
        </w:r>
      </w:fldSimple>
      <w:r w:rsidR="00DB28A5">
        <w:rPr>
          <w:noProof/>
        </w:rPr>
        <w:t xml:space="preserve"> </w:t>
      </w:r>
      <w:r w:rsidRPr="00770B5B">
        <w:rPr>
          <w:noProof/>
        </w:rPr>
        <w:t xml:space="preserve">Màn hình </w:t>
      </w:r>
      <w:r w:rsidR="00670720">
        <w:t>thêm ngoại ngữ</w:t>
      </w:r>
      <w:bookmarkEnd w:id="531"/>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195839F" wp14:editId="7FE72008">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532" w:name="_Toc8741776"/>
      <w:r>
        <w:t xml:space="preserve">Hình </w:t>
      </w:r>
      <w:fldSimple w:instr=" STYLEREF 1 \s ">
        <w:r w:rsidR="002F0218">
          <w:rPr>
            <w:noProof/>
          </w:rPr>
          <w:t>3</w:t>
        </w:r>
      </w:fldSimple>
      <w:r w:rsidR="002F0218">
        <w:noBreakHyphen/>
      </w:r>
      <w:fldSimple w:instr=" SEQ Hình \* ARABIC \s 1 ">
        <w:r w:rsidR="002F0218">
          <w:rPr>
            <w:noProof/>
          </w:rPr>
          <w:t>88</w:t>
        </w:r>
      </w:fldSimple>
      <w:r w:rsidR="00DB28A5">
        <w:rPr>
          <w:noProof/>
        </w:rPr>
        <w:t xml:space="preserve"> </w:t>
      </w:r>
      <w:r w:rsidRPr="00A7463F">
        <w:rPr>
          <w:noProof/>
        </w:rPr>
        <w:t xml:space="preserve">Màn hình </w:t>
      </w:r>
      <w:r w:rsidR="00670720">
        <w:t>cập nhật ngoại ngữ</w:t>
      </w:r>
      <w:bookmarkEnd w:id="532"/>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60C4D8BA" wp14:editId="7ABB414A">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533" w:name="_Toc8741777"/>
      <w:r>
        <w:t xml:space="preserve">Hình </w:t>
      </w:r>
      <w:fldSimple w:instr=" STYLEREF 1 \s ">
        <w:r w:rsidR="002F0218">
          <w:rPr>
            <w:noProof/>
          </w:rPr>
          <w:t>3</w:t>
        </w:r>
      </w:fldSimple>
      <w:r w:rsidR="002F0218">
        <w:noBreakHyphen/>
      </w:r>
      <w:fldSimple w:instr=" SEQ Hình \* ARABIC \s 1 ">
        <w:r w:rsidR="002F0218">
          <w:rPr>
            <w:noProof/>
          </w:rPr>
          <w:t>89</w:t>
        </w:r>
      </w:fldSimple>
      <w:r w:rsidR="00DB28A5">
        <w:rPr>
          <w:noProof/>
        </w:rPr>
        <w:t xml:space="preserve"> </w:t>
      </w:r>
      <w:r w:rsidRPr="00D93974">
        <w:rPr>
          <w:noProof/>
        </w:rPr>
        <w:t xml:space="preserve">Màn hình </w:t>
      </w:r>
      <w:r w:rsidR="00670720">
        <w:t>xem chứng chỉ</w:t>
      </w:r>
      <w:bookmarkEnd w:id="533"/>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7CC4BF65" wp14:editId="22EF8E4A">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534" w:name="_Toc8741778"/>
      <w:r>
        <w:t xml:space="preserve">Hình </w:t>
      </w:r>
      <w:fldSimple w:instr=" STYLEREF 1 \s ">
        <w:r w:rsidR="002F0218">
          <w:rPr>
            <w:noProof/>
          </w:rPr>
          <w:t>3</w:t>
        </w:r>
      </w:fldSimple>
      <w:r w:rsidR="002F0218">
        <w:noBreakHyphen/>
      </w:r>
      <w:fldSimple w:instr=" SEQ Hình \* ARABIC \s 1 ">
        <w:r w:rsidR="002F0218">
          <w:rPr>
            <w:noProof/>
          </w:rPr>
          <w:t>90</w:t>
        </w:r>
      </w:fldSimple>
      <w:r w:rsidR="00DB28A5">
        <w:rPr>
          <w:noProof/>
        </w:rPr>
        <w:t xml:space="preserve"> </w:t>
      </w:r>
      <w:r w:rsidRPr="001908BA">
        <w:rPr>
          <w:noProof/>
        </w:rPr>
        <w:t xml:space="preserve">Màn hình </w:t>
      </w:r>
      <w:r w:rsidR="00670720">
        <w:t>thêm chứng chỉ</w:t>
      </w:r>
      <w:bookmarkEnd w:id="53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5B326574" wp14:editId="376AF24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535" w:name="_Toc8741779"/>
      <w:r>
        <w:t xml:space="preserve">Hình </w:t>
      </w:r>
      <w:fldSimple w:instr=" STYLEREF 1 \s ">
        <w:r w:rsidR="002F0218">
          <w:rPr>
            <w:noProof/>
          </w:rPr>
          <w:t>3</w:t>
        </w:r>
      </w:fldSimple>
      <w:r w:rsidR="002F0218">
        <w:noBreakHyphen/>
      </w:r>
      <w:fldSimple w:instr=" SEQ Hình \* ARABIC \s 1 ">
        <w:r w:rsidR="002F0218">
          <w:rPr>
            <w:noProof/>
          </w:rPr>
          <w:t>91</w:t>
        </w:r>
      </w:fldSimple>
      <w:r w:rsidR="00DB28A5">
        <w:rPr>
          <w:noProof/>
        </w:rPr>
        <w:t xml:space="preserve"> </w:t>
      </w:r>
      <w:r w:rsidRPr="007F6A58">
        <w:rPr>
          <w:noProof/>
        </w:rPr>
        <w:t xml:space="preserve">Màn hình </w:t>
      </w:r>
      <w:r w:rsidR="00670720">
        <w:t>cập nhật chứng chỉ</w:t>
      </w:r>
      <w:bookmarkEnd w:id="535"/>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CDE41AD" wp14:editId="158A4B30">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536" w:name="_Toc8741780"/>
      <w:r>
        <w:t xml:space="preserve">Hình </w:t>
      </w:r>
      <w:fldSimple w:instr=" STYLEREF 1 \s ">
        <w:r w:rsidR="002F0218">
          <w:rPr>
            <w:noProof/>
          </w:rPr>
          <w:t>3</w:t>
        </w:r>
      </w:fldSimple>
      <w:r w:rsidR="002F0218">
        <w:noBreakHyphen/>
      </w:r>
      <w:fldSimple w:instr=" SEQ Hình \* ARABIC \s 1 ">
        <w:r w:rsidR="002F0218">
          <w:rPr>
            <w:noProof/>
          </w:rPr>
          <w:t>92</w:t>
        </w:r>
      </w:fldSimple>
      <w:r w:rsidR="00DB28A5">
        <w:rPr>
          <w:noProof/>
        </w:rPr>
        <w:t xml:space="preserve"> </w:t>
      </w:r>
      <w:r w:rsidRPr="001011C8">
        <w:rPr>
          <w:noProof/>
        </w:rPr>
        <w:t xml:space="preserve">Màn hình </w:t>
      </w:r>
      <w:r w:rsidR="00670720">
        <w:t>xem kinh nghiệm làm việc</w:t>
      </w:r>
      <w:bookmarkEnd w:id="536"/>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757332E5" wp14:editId="5F747FD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537" w:name="_Toc8741781"/>
      <w:r>
        <w:t xml:space="preserve">Hình </w:t>
      </w:r>
      <w:fldSimple w:instr=" STYLEREF 1 \s ">
        <w:r w:rsidR="002F0218">
          <w:rPr>
            <w:noProof/>
          </w:rPr>
          <w:t>3</w:t>
        </w:r>
      </w:fldSimple>
      <w:r w:rsidR="002F0218">
        <w:noBreakHyphen/>
      </w:r>
      <w:fldSimple w:instr=" SEQ Hình \* ARABIC \s 1 ">
        <w:r w:rsidR="002F0218">
          <w:rPr>
            <w:noProof/>
          </w:rPr>
          <w:t>93</w:t>
        </w:r>
      </w:fldSimple>
      <w:r w:rsidR="00DB28A5">
        <w:rPr>
          <w:noProof/>
        </w:rPr>
        <w:t xml:space="preserve"> </w:t>
      </w:r>
      <w:r w:rsidRPr="007A1DDB">
        <w:rPr>
          <w:noProof/>
        </w:rPr>
        <w:t xml:space="preserve">Màn hình </w:t>
      </w:r>
      <w:r w:rsidR="00670720">
        <w:t>xem kỹ năng kỹ thuật</w:t>
      </w:r>
      <w:bookmarkEnd w:id="537"/>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13583BE3" wp14:editId="3AFE2777">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538" w:name="_Toc8741782"/>
      <w:r>
        <w:t xml:space="preserve">Hình </w:t>
      </w:r>
      <w:fldSimple w:instr=" STYLEREF 1 \s ">
        <w:r w:rsidR="002F0218">
          <w:rPr>
            <w:noProof/>
          </w:rPr>
          <w:t>3</w:t>
        </w:r>
      </w:fldSimple>
      <w:r w:rsidR="002F0218">
        <w:noBreakHyphen/>
      </w:r>
      <w:fldSimple w:instr=" SEQ Hình \* ARABIC \s 1 ">
        <w:r w:rsidR="002F0218">
          <w:rPr>
            <w:noProof/>
          </w:rPr>
          <w:t>94</w:t>
        </w:r>
      </w:fldSimple>
      <w:r w:rsidR="00DB28A5">
        <w:rPr>
          <w:noProof/>
        </w:rPr>
        <w:t xml:space="preserve"> </w:t>
      </w:r>
      <w:r w:rsidRPr="000F6F4F">
        <w:rPr>
          <w:noProof/>
        </w:rPr>
        <w:t xml:space="preserve">Màn hình </w:t>
      </w:r>
      <w:r w:rsidR="0092369C">
        <w:t>tìm kiếm nâng cao của nhân viên nhân sự</w:t>
      </w:r>
      <w:bookmarkEnd w:id="538"/>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539" w:name="_Toc8741927"/>
      <w:r w:rsidRPr="00523A4F">
        <w:rPr>
          <w:rFonts w:cs="Times New Roman"/>
        </w:rPr>
        <w:lastRenderedPageBreak/>
        <w:t>:</w:t>
      </w:r>
      <w:bookmarkStart w:id="540" w:name="_Toc169424250"/>
      <w:r w:rsidRPr="00523A4F">
        <w:rPr>
          <w:rFonts w:cs="Times New Roman"/>
        </w:rPr>
        <w:t xml:space="preserve"> </w:t>
      </w:r>
      <w:bookmarkEnd w:id="540"/>
      <w:r w:rsidRPr="00523A4F">
        <w:rPr>
          <w:rFonts w:cs="Times New Roman"/>
        </w:rPr>
        <w:t>HIỆN THỰC</w:t>
      </w:r>
      <w:bookmarkEnd w:id="539"/>
    </w:p>
    <w:p w:rsidR="001A08FA" w:rsidRDefault="00322E0C" w:rsidP="000348FB">
      <w:pPr>
        <w:pStyle w:val="Heading2"/>
        <w:spacing w:line="360" w:lineRule="auto"/>
        <w:rPr>
          <w:rFonts w:cs="Times New Roman"/>
        </w:rPr>
      </w:pPr>
      <w:bookmarkStart w:id="541" w:name="_Toc8741928"/>
      <w:r>
        <w:rPr>
          <w:rFonts w:cs="Times New Roman"/>
        </w:rPr>
        <w:t>Phần mềm, môi trường cần có</w:t>
      </w:r>
      <w:bookmarkEnd w:id="541"/>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542" w:name="_Toc8741929"/>
      <w:r>
        <w:rPr>
          <w:rFonts w:cs="Times New Roman"/>
        </w:rPr>
        <w:t>Các bước để triển khai hệ thống</w:t>
      </w:r>
      <w:bookmarkEnd w:id="542"/>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543" w:name="_Toc8741930"/>
      <w:r>
        <w:rPr>
          <w:rFonts w:cs="Times New Roman"/>
        </w:rPr>
        <w:t>Một số màn hình chức năng chính</w:t>
      </w:r>
      <w:bookmarkEnd w:id="543"/>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433CDC51" wp14:editId="10DCF25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544" w:name="_Toc8741783"/>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Màn hình thông tin nhân viên</w:t>
      </w:r>
      <w:bookmarkEnd w:id="544"/>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74977BB" wp14:editId="2882F40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545" w:name="_Toc8741784"/>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Màn hình sửa thông tin nhân viên</w:t>
      </w:r>
      <w:bookmarkEnd w:id="545"/>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2D8D277" wp14:editId="130EE6D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546" w:name="_Toc8741785"/>
      <w:r>
        <w:t xml:space="preserve">Hình </w:t>
      </w:r>
      <w:fldSimple w:instr=" STYLEREF 1 \s ">
        <w:r w:rsidR="002F0218">
          <w:rPr>
            <w:noProof/>
          </w:rPr>
          <w:t>4</w:t>
        </w:r>
      </w:fldSimple>
      <w:r w:rsidR="002F0218">
        <w:noBreakHyphen/>
      </w:r>
      <w:fldSimple w:instr=" SEQ Hình \* ARABIC \s 1 ">
        <w:r w:rsidR="002F0218">
          <w:rPr>
            <w:noProof/>
          </w:rPr>
          <w:t>3</w:t>
        </w:r>
      </w:fldSimple>
      <w:r w:rsidR="00DB28A5">
        <w:rPr>
          <w:noProof/>
        </w:rPr>
        <w:t xml:space="preserve"> </w:t>
      </w:r>
      <w:r w:rsidRPr="00891311">
        <w:rPr>
          <w:noProof/>
        </w:rPr>
        <w:t>Màn hình xem chứng chỉ</w:t>
      </w:r>
      <w:bookmarkEnd w:id="546"/>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3DBB78A3" wp14:editId="5C0FE293">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547" w:name="_Toc8741786"/>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Màn hình thêm chứng chỉ</w:t>
      </w:r>
      <w:bookmarkEnd w:id="547"/>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687407AD" wp14:editId="465775BA">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548" w:name="_Toc8741787"/>
      <w:r>
        <w:t xml:space="preserve">Hình </w:t>
      </w:r>
      <w:fldSimple w:instr=" STYLEREF 1 \s ">
        <w:r w:rsidR="002F0218">
          <w:rPr>
            <w:noProof/>
          </w:rPr>
          <w:t>4</w:t>
        </w:r>
      </w:fldSimple>
      <w:r w:rsidR="002F0218">
        <w:noBreakHyphen/>
      </w:r>
      <w:fldSimple w:instr=" SEQ Hình \* ARABIC \s 1 ">
        <w:r w:rsidR="002F0218">
          <w:rPr>
            <w:noProof/>
          </w:rPr>
          <w:t>5</w:t>
        </w:r>
      </w:fldSimple>
      <w:r w:rsidR="00DB28A5">
        <w:rPr>
          <w:noProof/>
        </w:rPr>
        <w:t xml:space="preserve"> </w:t>
      </w:r>
      <w:r w:rsidRPr="00120C52">
        <w:rPr>
          <w:noProof/>
        </w:rPr>
        <w:t>Màn hình xem ngoại ngữ</w:t>
      </w:r>
      <w:bookmarkEnd w:id="548"/>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244C4068" wp14:editId="1C4F9579">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549" w:name="_Toc8741788"/>
      <w:r>
        <w:t xml:space="preserve">Hình </w:t>
      </w:r>
      <w:fldSimple w:instr=" STYLEREF 1 \s ">
        <w:r w:rsidR="002F0218">
          <w:rPr>
            <w:noProof/>
          </w:rPr>
          <w:t>4</w:t>
        </w:r>
      </w:fldSimple>
      <w:r w:rsidR="002F0218">
        <w:noBreakHyphen/>
      </w:r>
      <w:fldSimple w:instr=" SEQ Hình \* ARABIC \s 1 ">
        <w:r w:rsidR="002F0218">
          <w:rPr>
            <w:noProof/>
          </w:rPr>
          <w:t>6</w:t>
        </w:r>
      </w:fldSimple>
      <w:r w:rsidR="00DB28A5">
        <w:rPr>
          <w:noProof/>
        </w:rPr>
        <w:t xml:space="preserve"> </w:t>
      </w:r>
      <w:r w:rsidRPr="00B45AFF">
        <w:rPr>
          <w:noProof/>
        </w:rPr>
        <w:t>Màn hình thêm ngoại ngữ</w:t>
      </w:r>
      <w:bookmarkEnd w:id="549"/>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4260592" wp14:editId="31B077E0">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550" w:name="_Toc8741789"/>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Màn hình xem tóm tắt tiểu sử</w:t>
      </w:r>
      <w:bookmarkEnd w:id="550"/>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59F38AF0" wp14:editId="6F260CB9">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551" w:name="_Toc8741790"/>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Màn hình sửa tóm tắt tiểu sử</w:t>
      </w:r>
      <w:bookmarkEnd w:id="551"/>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21C318DC" wp14:editId="549D68F1">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552" w:name="_Toc8741791"/>
      <w:r>
        <w:t xml:space="preserve">Hình </w:t>
      </w:r>
      <w:fldSimple w:instr=" STYLEREF 1 \s ">
        <w:r w:rsidR="002F0218">
          <w:rPr>
            <w:noProof/>
          </w:rPr>
          <w:t>4</w:t>
        </w:r>
      </w:fldSimple>
      <w:r w:rsidR="002F0218">
        <w:noBreakHyphen/>
      </w:r>
      <w:fldSimple w:instr=" SEQ Hình \* ARABIC \s 1 ">
        <w:r w:rsidR="002F0218">
          <w:rPr>
            <w:noProof/>
          </w:rPr>
          <w:t>9</w:t>
        </w:r>
      </w:fldSimple>
      <w:r w:rsidR="00DB28A5">
        <w:rPr>
          <w:noProof/>
        </w:rPr>
        <w:t xml:space="preserve"> </w:t>
      </w:r>
      <w:r w:rsidRPr="00814D83">
        <w:rPr>
          <w:noProof/>
        </w:rPr>
        <w:t>Màn hình thêm kỹ năng kỹ thuật</w:t>
      </w:r>
      <w:bookmarkEnd w:id="552"/>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35CFC828" wp14:editId="7F3E81DE">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553" w:name="_Toc8741792"/>
      <w:r>
        <w:t xml:space="preserve">Hình </w:t>
      </w:r>
      <w:fldSimple w:instr=" STYLEREF 1 \s ">
        <w:r w:rsidR="002F0218">
          <w:rPr>
            <w:noProof/>
          </w:rPr>
          <w:t>4</w:t>
        </w:r>
      </w:fldSimple>
      <w:r w:rsidR="002F0218">
        <w:noBreakHyphen/>
      </w:r>
      <w:fldSimple w:instr=" SEQ Hình \* ARABIC \s 1 ">
        <w:r w:rsidR="002F0218">
          <w:rPr>
            <w:noProof/>
          </w:rPr>
          <w:t>10</w:t>
        </w:r>
      </w:fldSimple>
      <w:r w:rsidR="00DB28A5">
        <w:rPr>
          <w:noProof/>
        </w:rPr>
        <w:t xml:space="preserve"> </w:t>
      </w:r>
      <w:r w:rsidRPr="008B2115">
        <w:rPr>
          <w:noProof/>
        </w:rPr>
        <w:t>Màn hình thêm kinh nghiệm làm việc</w:t>
      </w:r>
      <w:bookmarkEnd w:id="553"/>
    </w:p>
    <w:p w:rsidR="00BF22C9" w:rsidRDefault="00B8604B" w:rsidP="000348FB">
      <w:pPr>
        <w:keepNext/>
        <w:spacing w:line="360" w:lineRule="auto"/>
        <w:ind w:firstLine="180"/>
        <w:jc w:val="left"/>
      </w:pPr>
      <w:r>
        <w:rPr>
          <w:noProof/>
        </w:rPr>
        <w:drawing>
          <wp:inline distT="0" distB="0" distL="0" distR="0" wp14:anchorId="1C090B99" wp14:editId="220EC06E">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554" w:name="_Toc8741793"/>
      <w:r>
        <w:t xml:space="preserve">Hình </w:t>
      </w:r>
      <w:fldSimple w:instr=" STYLEREF 1 \s ">
        <w:r w:rsidR="002F0218">
          <w:rPr>
            <w:noProof/>
          </w:rPr>
          <w:t>4</w:t>
        </w:r>
      </w:fldSimple>
      <w:r w:rsidR="002F0218">
        <w:noBreakHyphen/>
      </w:r>
      <w:fldSimple w:instr=" SEQ Hình \* ARABIC \s 1 ">
        <w:r w:rsidR="002F0218">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554"/>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2AF8F941" wp14:editId="2C7EFC6B">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555" w:name="_Toc8741794"/>
      <w:r>
        <w:t xml:space="preserve">Hình </w:t>
      </w:r>
      <w:fldSimple w:instr=" STYLEREF 1 \s ">
        <w:r w:rsidR="002F0218">
          <w:rPr>
            <w:noProof/>
          </w:rPr>
          <w:t>4</w:t>
        </w:r>
      </w:fldSimple>
      <w:r w:rsidR="002F0218">
        <w:noBreakHyphen/>
      </w:r>
      <w:fldSimple w:instr=" SEQ Hình \* ARABIC \s 1 ">
        <w:r w:rsidR="002F0218">
          <w:rPr>
            <w:noProof/>
          </w:rPr>
          <w:t>12</w:t>
        </w:r>
      </w:fldSimple>
      <w:r w:rsidR="00DB28A5">
        <w:rPr>
          <w:noProof/>
        </w:rPr>
        <w:t xml:space="preserve"> </w:t>
      </w:r>
      <w:r w:rsidRPr="00C50111">
        <w:rPr>
          <w:noProof/>
        </w:rPr>
        <w:t>Màn hình thống kê của nhân viên nhân sự:</w:t>
      </w:r>
      <w:bookmarkEnd w:id="555"/>
    </w:p>
    <w:p w:rsidR="006B42FA" w:rsidRDefault="00F602EF" w:rsidP="006B42FA">
      <w:pPr>
        <w:pStyle w:val="ListParagraph"/>
        <w:keepNext/>
        <w:ind w:left="180" w:firstLine="0"/>
      </w:pPr>
      <w:r>
        <w:rPr>
          <w:noProof/>
        </w:rPr>
        <w:drawing>
          <wp:inline distT="0" distB="0" distL="0" distR="0" wp14:anchorId="1EA66B7E" wp14:editId="71767359">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556" w:name="_Toc8741795"/>
      <w:r>
        <w:t xml:space="preserve">Hình </w:t>
      </w:r>
      <w:fldSimple w:instr=" STYLEREF 1 \s ">
        <w:r w:rsidR="002F0218">
          <w:rPr>
            <w:noProof/>
          </w:rPr>
          <w:t>4</w:t>
        </w:r>
      </w:fldSimple>
      <w:r w:rsidR="002F0218">
        <w:noBreakHyphen/>
      </w:r>
      <w:fldSimple w:instr=" SEQ Hình \* ARABIC \s 1 ">
        <w:r w:rsidR="002F0218">
          <w:rPr>
            <w:noProof/>
          </w:rPr>
          <w:t>13</w:t>
        </w:r>
      </w:fldSimple>
      <w:r w:rsidR="00DB28A5">
        <w:rPr>
          <w:noProof/>
        </w:rPr>
        <w:t xml:space="preserve"> </w:t>
      </w:r>
      <w:r w:rsidRPr="00C6159F">
        <w:rPr>
          <w:noProof/>
        </w:rPr>
        <w:t>Màn hình thống kê của nhân viên nhân sự</w:t>
      </w:r>
      <w:bookmarkEnd w:id="556"/>
    </w:p>
    <w:p w:rsidR="006B42FA" w:rsidRDefault="00F602EF" w:rsidP="006B42FA">
      <w:pPr>
        <w:pStyle w:val="ListParagraph"/>
        <w:keepNext/>
        <w:ind w:left="90" w:firstLine="90"/>
      </w:pPr>
      <w:r>
        <w:rPr>
          <w:noProof/>
        </w:rPr>
        <w:drawing>
          <wp:inline distT="0" distB="0" distL="0" distR="0" wp14:anchorId="68340E79" wp14:editId="301C1C96">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557" w:name="_Toc8741796"/>
      <w:r>
        <w:t xml:space="preserve">Hình </w:t>
      </w:r>
      <w:fldSimple w:instr=" STYLEREF 1 \s ">
        <w:r w:rsidR="002F0218">
          <w:rPr>
            <w:noProof/>
          </w:rPr>
          <w:t>4</w:t>
        </w:r>
      </w:fldSimple>
      <w:r w:rsidR="002F0218">
        <w:noBreakHyphen/>
      </w:r>
      <w:fldSimple w:instr=" SEQ Hình \* ARABIC \s 1 ">
        <w:r w:rsidR="002F0218">
          <w:rPr>
            <w:noProof/>
          </w:rPr>
          <w:t>14</w:t>
        </w:r>
      </w:fldSimple>
      <w:r w:rsidR="00DB28A5">
        <w:rPr>
          <w:noProof/>
        </w:rPr>
        <w:t xml:space="preserve"> </w:t>
      </w:r>
      <w:r w:rsidRPr="007E35CF">
        <w:rPr>
          <w:noProof/>
        </w:rPr>
        <w:t>Màn hình thống kê của nhân viên nhân sự</w:t>
      </w:r>
      <w:bookmarkEnd w:id="557"/>
    </w:p>
    <w:p w:rsidR="006B42FA" w:rsidRDefault="00F602EF" w:rsidP="006B42FA">
      <w:pPr>
        <w:pStyle w:val="ListParagraph"/>
        <w:keepNext/>
        <w:ind w:left="90" w:firstLine="0"/>
      </w:pPr>
      <w:r>
        <w:rPr>
          <w:noProof/>
        </w:rPr>
        <w:lastRenderedPageBreak/>
        <w:drawing>
          <wp:inline distT="0" distB="0" distL="0" distR="0" wp14:anchorId="41817E29" wp14:editId="1FD1B24E">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558" w:name="_Toc8741797"/>
      <w:r>
        <w:t xml:space="preserve">Hình </w:t>
      </w:r>
      <w:fldSimple w:instr=" STYLEREF 1 \s ">
        <w:r w:rsidR="002F0218">
          <w:rPr>
            <w:noProof/>
          </w:rPr>
          <w:t>4</w:t>
        </w:r>
      </w:fldSimple>
      <w:r w:rsidR="002F0218">
        <w:noBreakHyphen/>
      </w:r>
      <w:fldSimple w:instr=" SEQ Hình \* ARABIC \s 1 ">
        <w:r w:rsidR="002F0218">
          <w:rPr>
            <w:noProof/>
          </w:rPr>
          <w:t>15</w:t>
        </w:r>
      </w:fldSimple>
      <w:r w:rsidR="00DB28A5">
        <w:rPr>
          <w:noProof/>
        </w:rPr>
        <w:t xml:space="preserve"> </w:t>
      </w:r>
      <w:r w:rsidRPr="005B7E5E">
        <w:rPr>
          <w:noProof/>
        </w:rPr>
        <w:t>Màn hình thống kê của nhân viên nhân sự</w:t>
      </w:r>
      <w:bookmarkEnd w:id="558"/>
    </w:p>
    <w:p w:rsidR="006B42FA" w:rsidRDefault="00F602EF" w:rsidP="006B42FA">
      <w:pPr>
        <w:pStyle w:val="ListParagraph"/>
        <w:keepNext/>
        <w:ind w:left="90" w:firstLine="0"/>
      </w:pPr>
      <w:r>
        <w:rPr>
          <w:noProof/>
        </w:rPr>
        <w:drawing>
          <wp:inline distT="0" distB="0" distL="0" distR="0" wp14:anchorId="4AB211C8" wp14:editId="2C610F62">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559" w:name="_Toc8741798"/>
      <w:r>
        <w:t xml:space="preserve">Hình </w:t>
      </w:r>
      <w:fldSimple w:instr=" STYLEREF 1 \s ">
        <w:r w:rsidR="002F0218">
          <w:rPr>
            <w:noProof/>
          </w:rPr>
          <w:t>4</w:t>
        </w:r>
      </w:fldSimple>
      <w:r w:rsidR="002F0218">
        <w:noBreakHyphen/>
      </w:r>
      <w:fldSimple w:instr=" SEQ Hình \* ARABIC \s 1 ">
        <w:r w:rsidR="002F0218">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559"/>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2297E165" wp14:editId="37AE9B69">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560" w:name="_Toc8741799"/>
      <w:r>
        <w:t xml:space="preserve">Hình </w:t>
      </w:r>
      <w:fldSimple w:instr=" STYLEREF 1 \s ">
        <w:r w:rsidR="002F0218">
          <w:rPr>
            <w:noProof/>
          </w:rPr>
          <w:t>4</w:t>
        </w:r>
      </w:fldSimple>
      <w:r w:rsidR="002F0218">
        <w:noBreakHyphen/>
      </w:r>
      <w:fldSimple w:instr=" SEQ Hình \* ARABIC \s 1 ">
        <w:r w:rsidR="002F0218">
          <w:rPr>
            <w:noProof/>
          </w:rPr>
          <w:t>17</w:t>
        </w:r>
      </w:fldSimple>
      <w:r w:rsidR="00DB28A5">
        <w:rPr>
          <w:noProof/>
        </w:rPr>
        <w:t xml:space="preserve"> </w:t>
      </w:r>
      <w:r w:rsidRPr="000B00E8">
        <w:rPr>
          <w:noProof/>
        </w:rPr>
        <w:t>Màn hình quản lý dữ liệu của nhân viên nhân sự</w:t>
      </w:r>
      <w:bookmarkEnd w:id="560"/>
    </w:p>
    <w:p w:rsidR="00BF22C9" w:rsidRDefault="00D57388" w:rsidP="000348FB">
      <w:pPr>
        <w:pStyle w:val="ListParagraph"/>
        <w:keepNext/>
        <w:spacing w:line="360" w:lineRule="auto"/>
        <w:ind w:left="180" w:firstLine="0"/>
        <w:jc w:val="left"/>
      </w:pPr>
      <w:r>
        <w:rPr>
          <w:noProof/>
        </w:rPr>
        <w:lastRenderedPageBreak/>
        <w:drawing>
          <wp:inline distT="0" distB="0" distL="0" distR="0" wp14:anchorId="408CDC11" wp14:editId="76E3589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561" w:name="_Toc8741800"/>
      <w:r>
        <w:t xml:space="preserve">Hình </w:t>
      </w:r>
      <w:fldSimple w:instr=" STYLEREF 1 \s ">
        <w:r w:rsidR="002F0218">
          <w:rPr>
            <w:noProof/>
          </w:rPr>
          <w:t>4</w:t>
        </w:r>
      </w:fldSimple>
      <w:r w:rsidR="002F0218">
        <w:noBreakHyphen/>
      </w:r>
      <w:fldSimple w:instr=" SEQ Hình \* ARABIC \s 1 ">
        <w:r w:rsidR="002F0218">
          <w:rPr>
            <w:noProof/>
          </w:rPr>
          <w:t>18</w:t>
        </w:r>
      </w:fldSimple>
      <w:r w:rsidR="00DB28A5">
        <w:rPr>
          <w:noProof/>
        </w:rPr>
        <w:t xml:space="preserve"> </w:t>
      </w:r>
      <w:r w:rsidRPr="00D63514">
        <w:rPr>
          <w:noProof/>
        </w:rPr>
        <w:t>Màn hình quản lý dữ liệu của nhân viên nhân sự</w:t>
      </w:r>
      <w:bookmarkEnd w:id="561"/>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0ACB29BF" wp14:editId="2F0D4C8B">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562" w:name="_Toc8741801"/>
      <w:r>
        <w:t xml:space="preserve">Hình </w:t>
      </w:r>
      <w:fldSimple w:instr=" STYLEREF 1 \s ">
        <w:r w:rsidR="002F0218">
          <w:rPr>
            <w:noProof/>
          </w:rPr>
          <w:t>4</w:t>
        </w:r>
      </w:fldSimple>
      <w:r w:rsidR="002F0218">
        <w:noBreakHyphen/>
      </w:r>
      <w:fldSimple w:instr=" SEQ Hình \* ARABIC \s 1 ">
        <w:r w:rsidR="002F0218">
          <w:rPr>
            <w:noProof/>
          </w:rPr>
          <w:t>19</w:t>
        </w:r>
      </w:fldSimple>
      <w:r w:rsidR="00DB28A5">
        <w:rPr>
          <w:noProof/>
        </w:rPr>
        <w:t xml:space="preserve"> </w:t>
      </w:r>
      <w:r w:rsidRPr="006D5ABB">
        <w:rPr>
          <w:noProof/>
        </w:rPr>
        <w:t>Màn hình quản lý dự án của nhân viên quản lý dự án</w:t>
      </w:r>
      <w:bookmarkEnd w:id="562"/>
    </w:p>
    <w:p w:rsidR="00BF22C9" w:rsidRDefault="00D57388" w:rsidP="000348FB">
      <w:pPr>
        <w:pStyle w:val="ListParagraph"/>
        <w:keepNext/>
        <w:spacing w:line="360" w:lineRule="auto"/>
        <w:ind w:left="180" w:firstLine="0"/>
        <w:jc w:val="left"/>
      </w:pPr>
      <w:r>
        <w:rPr>
          <w:noProof/>
        </w:rPr>
        <w:drawing>
          <wp:inline distT="0" distB="0" distL="0" distR="0" wp14:anchorId="2C3E4744" wp14:editId="6C40BC37">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563" w:name="_Toc8741802"/>
      <w:r>
        <w:t xml:space="preserve">Hình </w:t>
      </w:r>
      <w:fldSimple w:instr=" STYLEREF 1 \s ">
        <w:r w:rsidR="002F0218">
          <w:rPr>
            <w:noProof/>
          </w:rPr>
          <w:t>4</w:t>
        </w:r>
      </w:fldSimple>
      <w:r w:rsidR="002F0218">
        <w:noBreakHyphen/>
      </w:r>
      <w:fldSimple w:instr=" SEQ Hình \* ARABIC \s 1 ">
        <w:r w:rsidR="002F0218">
          <w:rPr>
            <w:noProof/>
          </w:rPr>
          <w:t>20</w:t>
        </w:r>
      </w:fldSimple>
      <w:r w:rsidR="00DB28A5">
        <w:rPr>
          <w:noProof/>
        </w:rPr>
        <w:t xml:space="preserve"> </w:t>
      </w:r>
      <w:r w:rsidRPr="00A20577">
        <w:rPr>
          <w:noProof/>
        </w:rPr>
        <w:t>Màn hình quản lý dự án của nhân viên quản lý dự án</w:t>
      </w:r>
      <w:bookmarkEnd w:id="563"/>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0A8172E2" wp14:editId="232106F8">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564" w:name="_Toc8741803"/>
      <w:r>
        <w:t xml:space="preserve">Hình </w:t>
      </w:r>
      <w:fldSimple w:instr=" STYLEREF 1 \s ">
        <w:r w:rsidR="002F0218">
          <w:rPr>
            <w:noProof/>
          </w:rPr>
          <w:t>4</w:t>
        </w:r>
      </w:fldSimple>
      <w:r w:rsidR="002F0218">
        <w:noBreakHyphen/>
      </w:r>
      <w:fldSimple w:instr=" SEQ Hình \* ARABIC \s 1 ">
        <w:r w:rsidR="002F0218">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564"/>
    </w:p>
    <w:p w:rsidR="007B004E" w:rsidRDefault="007B004E" w:rsidP="000348FB">
      <w:pPr>
        <w:pStyle w:val="Heading2"/>
        <w:spacing w:line="360" w:lineRule="auto"/>
        <w:rPr>
          <w:rFonts w:cs="Times New Roman"/>
        </w:rPr>
      </w:pPr>
      <w:bookmarkStart w:id="565" w:name="_Toc8741931"/>
      <w:r>
        <w:rPr>
          <w:rFonts w:cs="Times New Roman"/>
        </w:rPr>
        <w:t>Một số mã giả xử lý nghiệp vụ quan trọng của hệ thống</w:t>
      </w:r>
      <w:bookmarkEnd w:id="565"/>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45151AC8" wp14:editId="55B13775">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7139E" w:rsidRDefault="0077139E" w:rsidP="000C170A">
                            <w:pPr>
                              <w:spacing w:before="0" w:line="360" w:lineRule="auto"/>
                              <w:ind w:firstLine="0"/>
                              <w:rPr>
                                <w:szCs w:val="26"/>
                              </w:rPr>
                            </w:pPr>
                            <w:r w:rsidRPr="0079520D">
                              <w:rPr>
                                <w:szCs w:val="26"/>
                              </w:rPr>
                              <w:t>@Schedule</w:t>
                            </w:r>
                            <w:r>
                              <w:rPr>
                                <w:szCs w:val="26"/>
                              </w:rPr>
                              <w:t>(chạy mỗi 24 giờ)</w:t>
                            </w:r>
                          </w:p>
                          <w:p w:rsidR="0077139E" w:rsidRDefault="0077139E" w:rsidP="000C170A">
                            <w:pPr>
                              <w:spacing w:before="0" w:line="360" w:lineRule="auto"/>
                              <w:ind w:firstLine="0"/>
                              <w:rPr>
                                <w:szCs w:val="26"/>
                              </w:rPr>
                            </w:pPr>
                            <w:r>
                              <w:rPr>
                                <w:szCs w:val="26"/>
                              </w:rPr>
                              <w:t>NẾU thời gian kết thúc = ngày hiện tại VÀ trạng thái ứng cử viên = “Joined”</w:t>
                            </w:r>
                          </w:p>
                          <w:p w:rsidR="0077139E" w:rsidRDefault="0077139E"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DA48B0" w:rsidRDefault="00DA48B0" w:rsidP="000C170A">
                      <w:pPr>
                        <w:spacing w:before="0" w:line="360" w:lineRule="auto"/>
                        <w:ind w:firstLine="0"/>
                        <w:rPr>
                          <w:szCs w:val="26"/>
                        </w:rPr>
                      </w:pPr>
                      <w:r w:rsidRPr="0079520D">
                        <w:rPr>
                          <w:szCs w:val="26"/>
                        </w:rPr>
                        <w:t>@Schedule</w:t>
                      </w:r>
                      <w:r>
                        <w:rPr>
                          <w:szCs w:val="26"/>
                        </w:rPr>
                        <w:t>(chạy mỗi 24 giờ)</w:t>
                      </w:r>
                    </w:p>
                    <w:p w:rsidR="00DA48B0" w:rsidRDefault="00DA48B0" w:rsidP="000C170A">
                      <w:pPr>
                        <w:spacing w:before="0" w:line="360" w:lineRule="auto"/>
                        <w:ind w:firstLine="0"/>
                        <w:rPr>
                          <w:szCs w:val="26"/>
                        </w:rPr>
                      </w:pPr>
                      <w:r>
                        <w:rPr>
                          <w:szCs w:val="26"/>
                        </w:rPr>
                        <w:t>NẾU thời gian kết thúc = ngày hiện tại VÀ trạng thái ứng cử viên = “Joined”</w:t>
                      </w:r>
                    </w:p>
                    <w:p w:rsidR="00DA48B0" w:rsidRDefault="00DA48B0"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p>
    <w:p w:rsidR="00E40DB7" w:rsidRDefault="00E40DB7" w:rsidP="00E40DB7">
      <w:pPr>
        <w:pStyle w:val="ListParagraph"/>
        <w:numPr>
          <w:ilvl w:val="1"/>
          <w:numId w:val="10"/>
        </w:numPr>
        <w:spacing w:line="360" w:lineRule="auto"/>
      </w:pPr>
      <w:r>
        <w:t>Gi</w:t>
      </w:r>
      <w:r w:rsidR="00B84468">
        <w:t>ải quyết vấn đề: Đ</w:t>
      </w:r>
      <w:r>
        <w:t>ầu vào gồm 2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r>
        <w:rPr>
          <w:noProof/>
          <w:szCs w:val="26"/>
        </w:rPr>
        <mc:AlternateContent>
          <mc:Choice Requires="wps">
            <w:drawing>
              <wp:anchor distT="0" distB="0" distL="114300" distR="114300" simplePos="0" relativeHeight="251750400" behindDoc="0" locked="0" layoutInCell="1" allowOverlap="1" wp14:anchorId="1413D598" wp14:editId="57F5D9D2">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7139E" w:rsidRDefault="0077139E" w:rsidP="00B84468">
                            <w:pPr>
                              <w:spacing w:line="360" w:lineRule="auto"/>
                              <w:ind w:firstLine="0"/>
                              <w:rPr>
                                <w:szCs w:val="26"/>
                              </w:rPr>
                            </w:pPr>
                            <w:r>
                              <w:rPr>
                                <w:szCs w:val="26"/>
                              </w:rPr>
                              <w:t>LẶP mỗi phần tử TRONG danh sách yêu cầu kĩ năng kĩ thuật</w:t>
                            </w:r>
                          </w:p>
                          <w:p w:rsidR="0077139E" w:rsidRDefault="0077139E" w:rsidP="00B84468">
                            <w:pPr>
                              <w:spacing w:line="360" w:lineRule="auto"/>
                              <w:rPr>
                                <w:szCs w:val="26"/>
                              </w:rPr>
                            </w:pPr>
                            <w:r>
                              <w:rPr>
                                <w:szCs w:val="26"/>
                              </w:rPr>
                              <w:t xml:space="preserve">NẾU tên kĩ năng kĩ thuật nhân viên có = tên kĩ năng kĩ thuật </w:t>
                            </w:r>
                          </w:p>
                          <w:p w:rsidR="0077139E" w:rsidRDefault="0077139E" w:rsidP="00B84468">
                            <w:pPr>
                              <w:spacing w:line="360" w:lineRule="auto"/>
                              <w:rPr>
                                <w:szCs w:val="26"/>
                              </w:rPr>
                            </w:pPr>
                            <w:r>
                              <w:rPr>
                                <w:szCs w:val="26"/>
                              </w:rPr>
                              <w:tab/>
                            </w:r>
                            <w:r>
                              <w:rPr>
                                <w:szCs w:val="26"/>
                              </w:rPr>
                              <w:tab/>
                              <w:t>Điểm xếp hạng của nhân viên ++;</w:t>
                            </w:r>
                          </w:p>
                          <w:p w:rsidR="0077139E" w:rsidRDefault="0077139E"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77139E" w:rsidRDefault="0077139E" w:rsidP="005649A8">
                            <w:pPr>
                              <w:spacing w:line="360" w:lineRule="auto"/>
                              <w:ind w:left="567" w:firstLine="0"/>
                              <w:rPr>
                                <w:szCs w:val="26"/>
                              </w:rPr>
                            </w:pPr>
                            <w:r>
                              <w:rPr>
                                <w:szCs w:val="26"/>
                              </w:rPr>
                              <w:t>Điểm xếp hạng của nhân viên = Điểm xếp hạng của nhân viên + số năm kinh nghiệm của nhân viên;</w:t>
                            </w:r>
                          </w:p>
                          <w:p w:rsidR="0077139E" w:rsidRDefault="0077139E"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77139E" w:rsidRDefault="0077139E" w:rsidP="00B84468">
                            <w:pPr>
                              <w:spacing w:line="360" w:lineRule="auto"/>
                              <w:ind w:firstLine="0"/>
                              <w:rPr>
                                <w:szCs w:val="26"/>
                              </w:rPr>
                            </w:pPr>
                            <w:r>
                              <w:rPr>
                                <w:szCs w:val="26"/>
                              </w:rPr>
                              <w:t>LẶP mỗi phần tử TRONG danh sách yêu cầu kĩ năng ngoại ngữ</w:t>
                            </w:r>
                          </w:p>
                          <w:p w:rsidR="0077139E" w:rsidRDefault="0077139E" w:rsidP="00B84468">
                            <w:pPr>
                              <w:spacing w:line="360" w:lineRule="auto"/>
                              <w:rPr>
                                <w:szCs w:val="26"/>
                              </w:rPr>
                            </w:pPr>
                            <w:r>
                              <w:rPr>
                                <w:szCs w:val="26"/>
                              </w:rPr>
                              <w:t>NẾU tên kĩ năng ngoại ngữ nhân viên có = tên kĩ năng ngoại ngữ</w:t>
                            </w:r>
                          </w:p>
                          <w:p w:rsidR="0077139E" w:rsidRDefault="0077139E" w:rsidP="00B84468">
                            <w:pPr>
                              <w:spacing w:line="360" w:lineRule="auto"/>
                              <w:rPr>
                                <w:szCs w:val="26"/>
                              </w:rPr>
                            </w:pPr>
                            <w:r>
                              <w:rPr>
                                <w:szCs w:val="26"/>
                              </w:rPr>
                              <w:tab/>
                            </w:r>
                            <w:r>
                              <w:rPr>
                                <w:szCs w:val="26"/>
                              </w:rPr>
                              <w:tab/>
                              <w:t>Điểm xếp hạng của nhân viên ++;</w:t>
                            </w:r>
                          </w:p>
                          <w:p w:rsidR="0077139E" w:rsidRDefault="0077139E"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77139E" w:rsidRDefault="0077139E"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77139E" w:rsidRDefault="0077139E" w:rsidP="00B84468">
                            <w:pPr>
                              <w:spacing w:line="360" w:lineRule="auto"/>
                              <w:ind w:firstLine="0"/>
                              <w:rPr>
                                <w:szCs w:val="26"/>
                              </w:rPr>
                            </w:pPr>
                            <w:r>
                              <w:rPr>
                                <w:szCs w:val="26"/>
                              </w:rPr>
                              <w:t>LẶP mỗi phần tử TRONG danh sách yêu cầu chứng chỉ</w:t>
                            </w:r>
                          </w:p>
                          <w:p w:rsidR="0077139E" w:rsidRDefault="0077139E" w:rsidP="00B84468">
                            <w:pPr>
                              <w:spacing w:line="360" w:lineRule="auto"/>
                              <w:rPr>
                                <w:szCs w:val="26"/>
                              </w:rPr>
                            </w:pPr>
                            <w:r>
                              <w:rPr>
                                <w:szCs w:val="26"/>
                              </w:rPr>
                              <w:t>NẾU tên chứng chỉ nhân viên có = tên chứng chỉ</w:t>
                            </w:r>
                          </w:p>
                          <w:p w:rsidR="0077139E" w:rsidRPr="0079520D" w:rsidRDefault="0077139E" w:rsidP="00B84468">
                            <w:pPr>
                              <w:spacing w:line="360" w:lineRule="auto"/>
                              <w:rPr>
                                <w:szCs w:val="26"/>
                              </w:rPr>
                            </w:pPr>
                            <w:r>
                              <w:rPr>
                                <w:szCs w:val="26"/>
                              </w:rPr>
                              <w:tab/>
                            </w:r>
                            <w:r>
                              <w:rPr>
                                <w:szCs w:val="26"/>
                              </w:rPr>
                              <w:tab/>
                              <w:t>Điểm xếp hạng của nhân viên + Hệ số;</w:t>
                            </w:r>
                          </w:p>
                          <w:p w:rsidR="0077139E" w:rsidRDefault="0077139E"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DA48B0" w:rsidRDefault="00DA48B0" w:rsidP="00B84468">
                      <w:pPr>
                        <w:spacing w:line="360" w:lineRule="auto"/>
                        <w:ind w:firstLine="0"/>
                        <w:rPr>
                          <w:szCs w:val="26"/>
                        </w:rPr>
                      </w:pPr>
                      <w:r>
                        <w:rPr>
                          <w:szCs w:val="26"/>
                        </w:rPr>
                        <w:t>LẶP mỗi phần tử TRONG danh sách yêu cầu kĩ năng kĩ thuật</w:t>
                      </w:r>
                    </w:p>
                    <w:p w:rsidR="00DA48B0" w:rsidRDefault="00DA48B0" w:rsidP="00B84468">
                      <w:pPr>
                        <w:spacing w:line="360" w:lineRule="auto"/>
                        <w:rPr>
                          <w:szCs w:val="26"/>
                        </w:rPr>
                      </w:pPr>
                      <w:r>
                        <w:rPr>
                          <w:szCs w:val="26"/>
                        </w:rPr>
                        <w:t xml:space="preserve">NẾU tên kĩ năng kĩ thuật nhân viên có = tên kĩ năng kĩ thuật </w:t>
                      </w:r>
                    </w:p>
                    <w:p w:rsidR="00DA48B0" w:rsidRDefault="00DA48B0" w:rsidP="00B84468">
                      <w:pPr>
                        <w:spacing w:line="360" w:lineRule="auto"/>
                        <w:rPr>
                          <w:szCs w:val="26"/>
                        </w:rPr>
                      </w:pPr>
                      <w:r>
                        <w:rPr>
                          <w:szCs w:val="26"/>
                        </w:rPr>
                        <w:tab/>
                      </w:r>
                      <w:r>
                        <w:rPr>
                          <w:szCs w:val="26"/>
                        </w:rPr>
                        <w:tab/>
                        <w:t>Điểm xếp hạng của nhân viên ++;</w:t>
                      </w:r>
                    </w:p>
                    <w:p w:rsidR="00DA48B0" w:rsidRDefault="00DA48B0"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DA48B0" w:rsidRDefault="00DA48B0" w:rsidP="005649A8">
                      <w:pPr>
                        <w:spacing w:line="360" w:lineRule="auto"/>
                        <w:ind w:left="567" w:firstLine="0"/>
                        <w:rPr>
                          <w:szCs w:val="26"/>
                        </w:rPr>
                      </w:pPr>
                      <w:r>
                        <w:rPr>
                          <w:szCs w:val="26"/>
                        </w:rPr>
                        <w:t>Điểm xếp hạng của nhân viên = Điểm xếp hạng của nhân viên + số năm kinh nghiệm của nhân viên;</w:t>
                      </w:r>
                    </w:p>
                    <w:p w:rsidR="00DA48B0" w:rsidRDefault="00DA48B0"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DA48B0" w:rsidRDefault="00DA48B0" w:rsidP="00B84468">
                      <w:pPr>
                        <w:spacing w:line="360" w:lineRule="auto"/>
                        <w:ind w:firstLine="0"/>
                        <w:rPr>
                          <w:szCs w:val="26"/>
                        </w:rPr>
                      </w:pPr>
                      <w:r>
                        <w:rPr>
                          <w:szCs w:val="26"/>
                        </w:rPr>
                        <w:t>LẶP mỗi phần tử TRONG danh sách yêu cầu kĩ năng ngoại ngữ</w:t>
                      </w:r>
                    </w:p>
                    <w:p w:rsidR="00DA48B0" w:rsidRDefault="00DA48B0" w:rsidP="00B84468">
                      <w:pPr>
                        <w:spacing w:line="360" w:lineRule="auto"/>
                        <w:rPr>
                          <w:szCs w:val="26"/>
                        </w:rPr>
                      </w:pPr>
                      <w:r>
                        <w:rPr>
                          <w:szCs w:val="26"/>
                        </w:rPr>
                        <w:t>NẾU tên kĩ năng ngoại ngữ nhân viên có = tên kĩ năng ngoại ngữ</w:t>
                      </w:r>
                    </w:p>
                    <w:p w:rsidR="00DA48B0" w:rsidRDefault="00DA48B0" w:rsidP="00B84468">
                      <w:pPr>
                        <w:spacing w:line="360" w:lineRule="auto"/>
                        <w:rPr>
                          <w:szCs w:val="26"/>
                        </w:rPr>
                      </w:pPr>
                      <w:r>
                        <w:rPr>
                          <w:szCs w:val="26"/>
                        </w:rPr>
                        <w:tab/>
                      </w:r>
                      <w:r>
                        <w:rPr>
                          <w:szCs w:val="26"/>
                        </w:rPr>
                        <w:tab/>
                        <w:t>Điểm xếp hạng của nhân viên ++;</w:t>
                      </w:r>
                    </w:p>
                    <w:p w:rsidR="00DA48B0" w:rsidRDefault="00DA48B0"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DA48B0" w:rsidRDefault="00DA48B0"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DA48B0" w:rsidRDefault="00DA48B0" w:rsidP="00B84468">
                      <w:pPr>
                        <w:spacing w:line="360" w:lineRule="auto"/>
                        <w:ind w:firstLine="0"/>
                        <w:rPr>
                          <w:szCs w:val="26"/>
                        </w:rPr>
                      </w:pPr>
                      <w:r>
                        <w:rPr>
                          <w:szCs w:val="26"/>
                        </w:rPr>
                        <w:t>LẶP mỗi phần tử TRONG danh sách yêu cầu chứng chỉ</w:t>
                      </w:r>
                    </w:p>
                    <w:p w:rsidR="00DA48B0" w:rsidRDefault="00DA48B0" w:rsidP="00B84468">
                      <w:pPr>
                        <w:spacing w:line="360" w:lineRule="auto"/>
                        <w:rPr>
                          <w:szCs w:val="26"/>
                        </w:rPr>
                      </w:pPr>
                      <w:r>
                        <w:rPr>
                          <w:szCs w:val="26"/>
                        </w:rPr>
                        <w:t>NẾU tên chứng chỉ nhân viên có = tên chứng chỉ</w:t>
                      </w:r>
                    </w:p>
                    <w:p w:rsidR="00DA48B0" w:rsidRPr="0079520D" w:rsidRDefault="00DA48B0" w:rsidP="00B84468">
                      <w:pPr>
                        <w:spacing w:line="360" w:lineRule="auto"/>
                        <w:rPr>
                          <w:szCs w:val="26"/>
                        </w:rPr>
                      </w:pPr>
                      <w:r>
                        <w:rPr>
                          <w:szCs w:val="26"/>
                        </w:rPr>
                        <w:tab/>
                      </w:r>
                      <w:r>
                        <w:rPr>
                          <w:szCs w:val="26"/>
                        </w:rPr>
                        <w:tab/>
                        <w:t>Điểm xếp hạng của nhân viên + Hệ số;</w:t>
                      </w:r>
                    </w:p>
                    <w:p w:rsidR="00DA48B0" w:rsidRDefault="00DA48B0"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566" w:name="_Toc8741932"/>
      <w:r>
        <w:rPr>
          <w:rFonts w:cs="Times New Roman"/>
        </w:rPr>
        <w:t>Deployment diagram</w:t>
      </w:r>
      <w:bookmarkEnd w:id="566"/>
    </w:p>
    <w:p w:rsidR="0019291A" w:rsidRDefault="007C09DE" w:rsidP="0019291A">
      <w:pPr>
        <w:keepNext/>
        <w:spacing w:line="360" w:lineRule="auto"/>
        <w:ind w:firstLine="0"/>
      </w:pPr>
      <w:r>
        <w:rPr>
          <w:noProof/>
        </w:rPr>
        <w:drawing>
          <wp:inline distT="0" distB="0" distL="0" distR="0" wp14:anchorId="2AF546CD" wp14:editId="1EA9F12E">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567" w:name="_Toc8741804"/>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567"/>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568" w:name="_Toc169424253"/>
      <w:bookmarkStart w:id="569" w:name="_Toc8741933"/>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568"/>
      <w:bookmarkEnd w:id="569"/>
    </w:p>
    <w:p w:rsidR="00EA6798" w:rsidRDefault="00EA6798" w:rsidP="000348FB">
      <w:pPr>
        <w:pStyle w:val="Heading2"/>
        <w:spacing w:line="360" w:lineRule="auto"/>
        <w:rPr>
          <w:rFonts w:cs="Times New Roman"/>
        </w:rPr>
      </w:pPr>
      <w:bookmarkStart w:id="570" w:name="_Toc8741934"/>
      <w:r w:rsidRPr="00523A4F">
        <w:rPr>
          <w:rFonts w:cs="Times New Roman"/>
        </w:rPr>
        <w:t>Kết quả đạt được</w:t>
      </w:r>
      <w:bookmarkEnd w:id="570"/>
    </w:p>
    <w:p w:rsidR="00722E8A" w:rsidRDefault="00722E8A" w:rsidP="00AB1DBC">
      <w:pPr>
        <w:ind w:firstLine="576"/>
      </w:pPr>
      <w:r>
        <w:t xml:space="preserve">Trong khoảng thời gian </w:t>
      </w:r>
      <w:ins w:id="571" w:author="LEO" w:date="2019-05-14T17:24:00Z">
        <w:r w:rsidR="00902A28">
          <w:t xml:space="preserve">thực tập và </w:t>
        </w:r>
      </w:ins>
      <w:r>
        <w:t xml:space="preserve">làm </w:t>
      </w:r>
      <w:del w:id="572" w:author="LEO" w:date="2019-05-14T17:24:00Z">
        <w:r w:rsidDel="00902A28">
          <w:delText>đồ án</w:delText>
        </w:r>
      </w:del>
      <w:ins w:id="573" w:author="LEO" w:date="2019-05-14T17:24:00Z">
        <w:r w:rsidR="00902A28">
          <w:t>khóa luận tốt nghiệp</w:t>
        </w:r>
      </w:ins>
      <w:r>
        <w:t xml:space="preserve"> tại công ty FPT Software từ ngày 14/01/2019 đến 30/5/2019, nhóm có tìm hiểu</w:t>
      </w:r>
      <w:ins w:id="574" w:author="LEO" w:date="2019-05-14T17:27:00Z">
        <w:r w:rsidR="0083208A">
          <w:t xml:space="preserve"> và tự học hỏi</w:t>
        </w:r>
      </w:ins>
      <w:r>
        <w:t xml:space="preserve"> </w:t>
      </w:r>
      <w:del w:id="575" w:author="LEO" w:date="2019-05-14T17:27:00Z">
        <w:r w:rsidDel="0083208A">
          <w:delText xml:space="preserve">được </w:delText>
        </w:r>
      </w:del>
      <w:r>
        <w:t xml:space="preserve">một số kỹ năng như: </w:t>
      </w:r>
      <w:ins w:id="576" w:author="LEO" w:date="2019-05-14T17:29:00Z">
        <w:r w:rsidR="0083208A">
          <w:t>phương pháp</w:t>
        </w:r>
      </w:ins>
      <w:del w:id="577" w:author="LEO" w:date="2019-05-14T17:27:00Z">
        <w:r w:rsidDel="0083208A">
          <w:delText>C</w:delText>
        </w:r>
      </w:del>
      <w:del w:id="578" w:author="LEO" w:date="2019-05-14T17:29:00Z">
        <w:r w:rsidDel="0083208A">
          <w:delText>ách</w:delText>
        </w:r>
      </w:del>
      <w:r>
        <w:t xml:space="preserve"> lấy yêu cầu từ khách hàng</w:t>
      </w:r>
      <w:del w:id="579" w:author="LEO" w:date="2019-05-14T17:27:00Z">
        <w:r w:rsidDel="0083208A">
          <w:delText xml:space="preserve">; </w:delText>
        </w:r>
      </w:del>
      <w:ins w:id="580" w:author="LEO" w:date="2019-05-14T17:27:00Z">
        <w:r w:rsidR="0083208A">
          <w:t xml:space="preserve">, </w:t>
        </w:r>
      </w:ins>
      <w:del w:id="581" w:author="LEO" w:date="2019-05-14T17:27:00Z">
        <w:r w:rsidDel="0083208A">
          <w:delText xml:space="preserve">Cách </w:delText>
        </w:r>
      </w:del>
      <w:r>
        <w:t>phân bố thời gian công việc phù hợp</w:t>
      </w:r>
      <w:ins w:id="582" w:author="LEO" w:date="2019-05-14T17:27:00Z">
        <w:r w:rsidR="0083208A">
          <w:t xml:space="preserve">, </w:t>
        </w:r>
      </w:ins>
      <w:del w:id="583" w:author="LEO" w:date="2019-05-14T17:27:00Z">
        <w:r w:rsidDel="0083208A">
          <w:delText>; Cách</w:delText>
        </w:r>
      </w:del>
      <w:r>
        <w:t xml:space="preserve"> báo cáo công việc làm được hàng ngày</w:t>
      </w:r>
      <w:del w:id="584" w:author="LEO" w:date="2019-05-14T17:28:00Z">
        <w:r w:rsidDel="0083208A">
          <w:delText xml:space="preserve">; </w:delText>
        </w:r>
      </w:del>
      <w:ins w:id="585" w:author="LEO" w:date="2019-05-14T17:28:00Z">
        <w:r w:rsidR="0083208A">
          <w:t xml:space="preserve">, </w:t>
        </w:r>
      </w:ins>
      <w:del w:id="586" w:author="LEO" w:date="2019-05-14T17:28:00Z">
        <w:r w:rsidDel="0083208A">
          <w:delText>C</w:delText>
        </w:r>
      </w:del>
      <w:del w:id="587" w:author="LEO" w:date="2019-05-14T17:29:00Z">
        <w:r w:rsidDel="0083208A">
          <w:delText xml:space="preserve">ách </w:delText>
        </w:r>
      </w:del>
      <w:r>
        <w:t>giải quyết tình huống khi gặp vấn đề</w:t>
      </w:r>
      <w:ins w:id="588" w:author="LEO" w:date="2019-05-14T17:29:00Z">
        <w:r w:rsidR="0083208A">
          <w:t>. Ngoài ra nhóm còn áp dụng được</w:t>
        </w:r>
      </w:ins>
      <w:del w:id="589" w:author="LEO" w:date="2019-05-14T17:30:00Z">
        <w:r w:rsidDel="0083208A">
          <w:delText>; Các</w:delText>
        </w:r>
      </w:del>
      <w:r>
        <w:t xml:space="preserve"> quy tắc </w:t>
      </w:r>
      <w:r w:rsidR="00AB1DBC">
        <w:t>khi lập trình trong dự án</w:t>
      </w:r>
      <w:del w:id="590" w:author="LEO" w:date="2019-05-14T17:30:00Z">
        <w:r w:rsidR="00AB1DBC" w:rsidDel="0083208A">
          <w:delText>;</w:delText>
        </w:r>
        <w:r w:rsidR="00F10E32" w:rsidDel="0083208A">
          <w:delText xml:space="preserve"> </w:delText>
        </w:r>
        <w:r w:rsidR="007821AD" w:rsidDel="0083208A">
          <w:delText>Tìm hiểu về Angular; Quy</w:delText>
        </w:r>
      </w:del>
      <w:ins w:id="591" w:author="LEO" w:date="2019-05-14T17:30:00Z">
        <w:r w:rsidR="0083208A">
          <w:t>, quy</w:t>
        </w:r>
      </w:ins>
      <w:r w:rsidR="007821AD">
        <w:t xml:space="preserve"> trình deploy sản </w:t>
      </w:r>
      <w:del w:id="592" w:author="LEO" w:date="2019-05-14T17:31:00Z">
        <w:r w:rsidR="007821AD" w:rsidDel="0083208A">
          <w:delText xml:space="preserve">phẩn </w:delText>
        </w:r>
      </w:del>
      <w:ins w:id="593" w:author="LEO" w:date="2019-05-14T17:31:00Z">
        <w:r w:rsidR="0083208A">
          <w:t>phẩ</w:t>
        </w:r>
        <w:r w:rsidR="0083208A">
          <w:t>m</w:t>
        </w:r>
        <w:r w:rsidR="0083208A">
          <w:t xml:space="preserve"> </w:t>
        </w:r>
      </w:ins>
      <w:r w:rsidR="007821AD">
        <w:t xml:space="preserve">lên </w:t>
      </w:r>
      <w:del w:id="594" w:author="LEO" w:date="2019-05-14T17:31:00Z">
        <w:r w:rsidR="007821AD" w:rsidDel="0083208A">
          <w:delText>server</w:delText>
        </w:r>
      </w:del>
      <w:ins w:id="595" w:author="LEO" w:date="2019-05-14T17:31:00Z">
        <w:r w:rsidR="0083208A">
          <w:t>máy chủ.</w:t>
        </w:r>
      </w:ins>
      <w:del w:id="596" w:author="LEO" w:date="2019-05-14T17:31:00Z">
        <w:r w:rsidR="007821AD" w:rsidDel="0083208A">
          <w:delText>;</w:delText>
        </w:r>
      </w:del>
    </w:p>
    <w:p w:rsidR="00AB1DBC" w:rsidRPr="00722E8A" w:rsidDel="008F745B" w:rsidRDefault="00AB1DBC" w:rsidP="008F745B">
      <w:pPr>
        <w:ind w:firstLine="576"/>
        <w:rPr>
          <w:del w:id="597" w:author="LEO" w:date="2019-05-14T17:34:00Z"/>
        </w:rPr>
      </w:pPr>
      <w:r>
        <w:t>Được trải nghiệm với dự án thực tế,</w:t>
      </w:r>
      <w:r w:rsidR="007821AD">
        <w:t xml:space="preserve"> môi trường</w:t>
      </w:r>
      <w:ins w:id="598" w:author="LEO" w:date="2019-05-14T17:33:00Z">
        <w:r w:rsidR="008F745B">
          <w:t xml:space="preserve"> phát triển phần mềm</w:t>
        </w:r>
      </w:ins>
      <w:r w:rsidR="007821AD">
        <w:t xml:space="preserve"> </w:t>
      </w:r>
      <w:del w:id="599" w:author="LEO" w:date="2019-05-14T17:34:00Z">
        <w:r w:rsidR="007821AD" w:rsidDel="008F745B">
          <w:delText>làm việc doanh nghiệp</w:delText>
        </w:r>
      </w:del>
      <w:ins w:id="600" w:author="LEO" w:date="2019-05-14T17:33:00Z">
        <w:r w:rsidR="008F745B">
          <w:t>, chuyên nghiệp</w:t>
        </w:r>
      </w:ins>
      <w:ins w:id="601" w:author="LEO" w:date="2019-05-14T17:34:00Z">
        <w:r w:rsidR="008F745B">
          <w:t xml:space="preserve">. Hiện thực </w:t>
        </w:r>
      </w:ins>
      <w:del w:id="602" w:author="LEO" w:date="2019-05-14T17:34:00Z">
        <w:r w:rsidR="007821AD" w:rsidDel="008F745B">
          <w:delText>;</w:delText>
        </w:r>
        <w:r w:rsidDel="008F745B">
          <w:delText xml:space="preserve"> </w:delText>
        </w:r>
        <w:r w:rsidR="0061038E" w:rsidDel="008F745B">
          <w:delText xml:space="preserve">được </w:delText>
        </w:r>
        <w:r w:rsidDel="008F745B">
          <w:delText>làm việc trực tiếp với các học viên kiểm thử.</w:delText>
        </w:r>
      </w:del>
    </w:p>
    <w:p w:rsidR="00324DC6" w:rsidRDefault="00AB1DBC" w:rsidP="008F745B">
      <w:pPr>
        <w:ind w:firstLine="576"/>
      </w:pPr>
      <w:del w:id="603" w:author="LEO" w:date="2019-05-14T17:34:00Z">
        <w:r w:rsidDel="008F745B">
          <w:delText>Hiệ</w:delText>
        </w:r>
        <w:r w:rsidR="000F028B" w:rsidDel="008F745B">
          <w:delText>n</w:delText>
        </w:r>
        <w:r w:rsidDel="008F745B">
          <w:delText xml:space="preserve"> thực</w:delText>
        </w:r>
        <w:r w:rsidR="00324DC6" w:rsidDel="008F745B">
          <w:delText xml:space="preserve"> </w:delText>
        </w:r>
      </w:del>
      <w:ins w:id="604" w:author="LEO" w:date="2019-05-14T17:37:00Z">
        <w:r w:rsidR="008C04C7">
          <w:t xml:space="preserve">hoàn tất </w:t>
        </w:r>
      </w:ins>
      <w:del w:id="605" w:author="LEO" w:date="2019-05-14T17:37:00Z">
        <w:r w:rsidR="00324DC6" w:rsidDel="008C04C7">
          <w:delText xml:space="preserve">được </w:delText>
        </w:r>
      </w:del>
      <w:r w:rsidR="00324DC6">
        <w:t xml:space="preserve">các chức năng </w:t>
      </w:r>
      <w:ins w:id="606" w:author="LEO" w:date="2019-05-14T17:35:00Z">
        <w:r w:rsidR="008F745B">
          <w:t>cho hệ thống quản lý kỹ năng của nhân viên với các chức năng</w:t>
        </w:r>
      </w:ins>
      <w:del w:id="607" w:author="LEO" w:date="2019-05-14T17:35:00Z">
        <w:r w:rsidR="00324DC6" w:rsidDel="008F745B">
          <w:delText>sau</w:delText>
        </w:r>
      </w:del>
      <w:r w:rsidR="00324DC6">
        <w:t>:</w:t>
      </w:r>
    </w:p>
    <w:p w:rsidR="000B6FBD" w:rsidRDefault="00324DC6" w:rsidP="000348FB">
      <w:pPr>
        <w:pStyle w:val="ListParagraph"/>
        <w:numPr>
          <w:ilvl w:val="0"/>
          <w:numId w:val="10"/>
        </w:numPr>
        <w:spacing w:line="360" w:lineRule="auto"/>
      </w:pPr>
      <w:del w:id="608" w:author="LEO" w:date="2019-05-14T17:35:00Z">
        <w:r w:rsidDel="008F745B">
          <w:delText>Nhóm chức năng</w:delText>
        </w:r>
      </w:del>
      <w:ins w:id="609" w:author="LEO" w:date="2019-05-14T17:35:00Z">
        <w:r w:rsidR="008F745B">
          <w:t>Chức năng</w:t>
        </w:r>
      </w:ins>
      <w:r>
        <w:t xml:space="preserve"> dành cho nhân viên của công ty phần mềm FPT Software: nhân viên có thể truy cập hệ thống</w:t>
      </w:r>
      <w:ins w:id="610" w:author="LEO" w:date="2019-05-14T17:36:00Z">
        <w:r w:rsidR="008F745B">
          <w:t xml:space="preserve"> thông qua CAS</w:t>
        </w:r>
      </w:ins>
      <w:r>
        <w:t>,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del w:id="611" w:author="LEO" w:date="2019-05-14T17:36:00Z">
        <w:r w:rsidDel="008F745B">
          <w:delText>Nhóm c</w:delText>
        </w:r>
      </w:del>
      <w:ins w:id="612" w:author="LEO" w:date="2019-05-14T17:36:00Z">
        <w:r w:rsidR="008F745B">
          <w:t>C</w:t>
        </w:r>
      </w:ins>
      <w:r>
        <w:t>hức năng dành cho nhân viên quản lý nhân sự của công ty phần mềm</w:t>
      </w:r>
      <w:r w:rsidRPr="00324DC6">
        <w:t xml:space="preserve"> </w:t>
      </w:r>
      <w:r>
        <w:t>FPT Software: quản lý thông tin trong hồ sơ của tất cả nhân viên trong công ty</w:t>
      </w:r>
      <w:r w:rsidR="00E61D3A">
        <w:t xml:space="preserve"> </w:t>
      </w:r>
      <w:r>
        <w:t>(thêm, xóa</w:t>
      </w:r>
      <w:ins w:id="613" w:author="LEO" w:date="2019-05-14T17:36:00Z">
        <w:r w:rsidR="008F745B">
          <w:t xml:space="preserve"> có điều kiện và </w:t>
        </w:r>
      </w:ins>
      <w:del w:id="614" w:author="LEO" w:date="2019-05-14T17:36:00Z">
        <w:r w:rsidDel="008F745B">
          <w:delText xml:space="preserve"> </w:delText>
        </w:r>
      </w:del>
      <w:r>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del w:id="615" w:author="LEO" w:date="2019-05-14T17:37:00Z">
        <w:r w:rsidDel="008C04C7">
          <w:delText>Nhóm c</w:delText>
        </w:r>
      </w:del>
      <w:ins w:id="616" w:author="LEO" w:date="2019-05-14T17:37:00Z">
        <w:r w:rsidR="008C04C7">
          <w:t>C</w:t>
        </w:r>
      </w:ins>
      <w:r>
        <w:t>hức năng dành cho nhân viên quản lý dự án: quản lý thông tin các dự án mà nhân viên quản lý dự án tạo ra</w:t>
      </w:r>
      <w:r w:rsidR="00E61D3A">
        <w:t xml:space="preserve"> </w:t>
      </w:r>
      <w:r>
        <w:t>(thêm,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del w:id="617" w:author="LEO" w:date="2019-05-14T17:37:00Z">
        <w:r w:rsidDel="008C04C7">
          <w:lastRenderedPageBreak/>
          <w:delText>Nhóm phi chức năng:</w:delText>
        </w:r>
      </w:del>
      <w:ins w:id="618" w:author="LEO" w:date="2019-05-14T17:37:00Z">
        <w:r w:rsidR="008C04C7">
          <w:t xml:space="preserve">Ngoài ra, </w:t>
        </w:r>
      </w:ins>
      <w:del w:id="619" w:author="LEO" w:date="2019-05-14T17:37:00Z">
        <w:r w:rsidDel="008C04C7">
          <w:delText xml:space="preserve"> H</w:delText>
        </w:r>
      </w:del>
      <w:ins w:id="620" w:author="LEO" w:date="2019-05-14T17:37:00Z">
        <w:r w:rsidR="008C04C7">
          <w:t>h</w:t>
        </w:r>
      </w:ins>
      <w:r>
        <w:t xml:space="preserve">ệ thống </w:t>
      </w:r>
      <w:ins w:id="621" w:author="LEO" w:date="2019-05-14T17:37:00Z">
        <w:r w:rsidR="008C04C7">
          <w:t xml:space="preserve">còn có dịch vụ </w:t>
        </w:r>
      </w:ins>
      <w:r>
        <w:t xml:space="preserve">tự động kiểm tra ngày kết thúc vai trò trong dự án của công ty với ngày hiện tại, </w:t>
      </w:r>
      <w:del w:id="622" w:author="LEO" w:date="2019-05-14T17:38:00Z">
        <w:r w:rsidDel="008C04C7">
          <w:delText xml:space="preserve">sẽ </w:delText>
        </w:r>
      </w:del>
      <w:ins w:id="623" w:author="LEO" w:date="2019-05-14T17:38:00Z">
        <w:r w:rsidR="008C04C7">
          <w:t xml:space="preserve">và </w:t>
        </w:r>
      </w:ins>
      <w:r>
        <w:t xml:space="preserve">cập nhật thông tin </w:t>
      </w:r>
      <w:del w:id="624" w:author="LEO" w:date="2019-05-14T17:38:00Z">
        <w:r w:rsidDel="008C04C7">
          <w:delText xml:space="preserve">vào mục </w:delText>
        </w:r>
      </w:del>
      <w:r>
        <w:t>kinh nghiệm làm việc của nhân viên.</w:t>
      </w:r>
    </w:p>
    <w:p w:rsidR="006721BD" w:rsidRPr="00523A4F" w:rsidRDefault="00B51658" w:rsidP="000348FB">
      <w:pPr>
        <w:pStyle w:val="Heading2"/>
        <w:spacing w:line="360" w:lineRule="auto"/>
        <w:rPr>
          <w:rFonts w:cs="Times New Roman"/>
        </w:rPr>
      </w:pPr>
      <w:bookmarkStart w:id="625" w:name="_Toc8741935"/>
      <w:r w:rsidRPr="00523A4F">
        <w:rPr>
          <w:rFonts w:cs="Times New Roman"/>
        </w:rPr>
        <w:t>Hạn chế của đồ án</w:t>
      </w:r>
      <w:bookmarkEnd w:id="625"/>
    </w:p>
    <w:p w:rsidR="008C04C7" w:rsidRDefault="008C04C7" w:rsidP="008C04C7">
      <w:pPr>
        <w:spacing w:line="360" w:lineRule="auto"/>
        <w:ind w:firstLine="576"/>
        <w:rPr>
          <w:ins w:id="626" w:author="LEO" w:date="2019-05-14T17:38:00Z"/>
        </w:rPr>
        <w:pPrChange w:id="627" w:author="LEO" w:date="2019-05-14T17:46:00Z">
          <w:pPr>
            <w:pStyle w:val="ListParagraph"/>
            <w:numPr>
              <w:numId w:val="10"/>
            </w:numPr>
            <w:tabs>
              <w:tab w:val="num" w:pos="720"/>
            </w:tabs>
            <w:spacing w:line="360" w:lineRule="auto"/>
            <w:ind w:hanging="360"/>
          </w:pPr>
        </w:pPrChange>
      </w:pPr>
      <w:ins w:id="628" w:author="LEO" w:date="2019-05-14T17:38:00Z">
        <w:r>
          <w:t>Ngoài những chức năng nhóm hiện thực được trong thời gian qua, đồ án còn có một số hạn chế</w:t>
        </w:r>
      </w:ins>
      <w:ins w:id="629" w:author="LEO" w:date="2019-05-14T17:40:00Z">
        <w:r>
          <w:t xml:space="preserve">: </w:t>
        </w:r>
      </w:ins>
    </w:p>
    <w:p w:rsidR="00F10E32" w:rsidRDefault="00F10E32" w:rsidP="000348FB">
      <w:pPr>
        <w:pStyle w:val="ListParagraph"/>
        <w:numPr>
          <w:ilvl w:val="0"/>
          <w:numId w:val="10"/>
        </w:numPr>
        <w:spacing w:line="360" w:lineRule="auto"/>
      </w:pPr>
      <w:r>
        <w:t>Thuật toán gợi ý tìm kiếm</w:t>
      </w:r>
      <w:ins w:id="630" w:author="LEO" w:date="2019-05-14T17:40:00Z">
        <w:r w:rsidR="008C04C7">
          <w:t xml:space="preserve"> ứng viên cho dự án </w:t>
        </w:r>
      </w:ins>
      <w:del w:id="631" w:author="LEO" w:date="2019-05-14T17:40:00Z">
        <w:r w:rsidDel="008C04C7">
          <w:delText xml:space="preserve"> </w:delText>
        </w:r>
      </w:del>
      <w:r>
        <w:t xml:space="preserve">chưa </w:t>
      </w:r>
      <w:ins w:id="632" w:author="LEO" w:date="2019-05-14T17:40:00Z">
        <w:r w:rsidR="008C04C7">
          <w:t xml:space="preserve">được </w:t>
        </w:r>
      </w:ins>
      <w:r>
        <w:t>tối ưu.</w:t>
      </w:r>
    </w:p>
    <w:p w:rsidR="00F10E32" w:rsidRDefault="008C04C7" w:rsidP="000348FB">
      <w:pPr>
        <w:pStyle w:val="ListParagraph"/>
        <w:numPr>
          <w:ilvl w:val="0"/>
          <w:numId w:val="10"/>
        </w:numPr>
        <w:spacing w:line="360" w:lineRule="auto"/>
      </w:pPr>
      <w:ins w:id="633" w:author="LEO" w:date="2019-05-14T17:40:00Z">
        <w:r>
          <w:t xml:space="preserve">Hệ thống sử dụng </w:t>
        </w:r>
      </w:ins>
      <w:del w:id="634" w:author="LEO" w:date="2019-05-14T17:41:00Z">
        <w:r w:rsidR="00F10E32" w:rsidDel="008C04C7">
          <w:delText xml:space="preserve">Sử dụng </w:delText>
        </w:r>
      </w:del>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ins w:id="635" w:author="LEO" w:date="2019-05-14T17:41:00Z">
        <w:r w:rsidR="008C04C7">
          <w:t xml:space="preserve">hiện tại </w:t>
        </w:r>
      </w:ins>
      <w:r>
        <w:t>chưa hỗ trợ upload file</w:t>
      </w:r>
      <w:r w:rsidR="00EC2F0A">
        <w:t xml:space="preserve"> hồ sơ </w:t>
      </w:r>
      <w:ins w:id="636" w:author="LEO" w:date="2019-05-14T17:45:00Z">
        <w:r w:rsidR="008C04C7">
          <w:t xml:space="preserve">có sẵn </w:t>
        </w:r>
      </w:ins>
      <w:r w:rsidR="00EC2F0A">
        <w:t>vào hệ thống</w:t>
      </w:r>
      <w:r>
        <w:t>.</w:t>
      </w:r>
    </w:p>
    <w:p w:rsidR="00B85529" w:rsidRDefault="00093269" w:rsidP="000348FB">
      <w:pPr>
        <w:pStyle w:val="ListParagraph"/>
        <w:numPr>
          <w:ilvl w:val="0"/>
          <w:numId w:val="10"/>
        </w:numPr>
        <w:spacing w:line="360" w:lineRule="auto"/>
      </w:pPr>
      <w:r>
        <w:t>Hệ thống chưa hỗ trợ</w:t>
      </w:r>
      <w:ins w:id="637" w:author="LEO" w:date="2019-05-14T17:46:00Z">
        <w:r w:rsidR="008C04C7">
          <w:t xml:space="preserve"> được</w:t>
        </w:r>
      </w:ins>
      <w:r>
        <w:t xml:space="preserve"> </w:t>
      </w:r>
      <w:r w:rsidR="007821AD">
        <w:t xml:space="preserve">tính năng nhắc nhở nhân viên </w:t>
      </w:r>
      <w:ins w:id="638" w:author="LEO" w:date="2019-05-14T17:46:00Z">
        <w:r w:rsidR="008C04C7">
          <w:t xml:space="preserve">cập nhật thôn gtin CV </w:t>
        </w:r>
      </w:ins>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CV.</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639" w:name="_Toc8741936"/>
      <w:r w:rsidRPr="00523A4F">
        <w:rPr>
          <w:rFonts w:cs="Times New Roman"/>
        </w:rPr>
        <w:t>Hướng phát triển</w:t>
      </w:r>
      <w:bookmarkEnd w:id="639"/>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6721BD" w:rsidP="000348FB">
      <w:pPr>
        <w:pStyle w:val="ListParagraph"/>
        <w:numPr>
          <w:ilvl w:val="0"/>
          <w:numId w:val="10"/>
        </w:numPr>
        <w:spacing w:line="360" w:lineRule="auto"/>
      </w:pPr>
      <w:del w:id="640" w:author="LEO" w:date="2019-05-14T17:48:00Z">
        <w:r w:rsidRPr="00523A4F" w:rsidDel="00DE02FC">
          <w:delText xml:space="preserve"> </w:delText>
        </w:r>
      </w:del>
      <w:r w:rsidR="00093269">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r w:rsidRPr="00E83E99">
        <w:rPr>
          <w:i/>
        </w:rPr>
        <w:t>handson table</w:t>
      </w:r>
      <w:r>
        <w:t>.</w:t>
      </w:r>
      <w:bookmarkStart w:id="641"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Del="00D90B0E" w:rsidRDefault="004A2DBF" w:rsidP="004A2DBF">
      <w:pPr>
        <w:rPr>
          <w:del w:id="642" w:author="LEO" w:date="2019-05-14T17:55:00Z"/>
        </w:rPr>
      </w:pPr>
    </w:p>
    <w:p w:rsidR="004A2DBF" w:rsidDel="00D90B0E" w:rsidRDefault="004A2DBF" w:rsidP="004A2DBF">
      <w:pPr>
        <w:rPr>
          <w:del w:id="643" w:author="LEO" w:date="2019-05-14T17:55:00Z"/>
        </w:rPr>
      </w:pPr>
    </w:p>
    <w:p w:rsidR="004A2DBF" w:rsidRPr="004A2DBF" w:rsidDel="00D90B0E" w:rsidRDefault="004A2DBF" w:rsidP="00C57C8E">
      <w:pPr>
        <w:ind w:firstLine="0"/>
        <w:rPr>
          <w:del w:id="644" w:author="LEO" w:date="2019-05-14T17:55:00Z"/>
        </w:rPr>
      </w:pPr>
    </w:p>
    <w:p w:rsidR="00BB71A4" w:rsidRPr="00523A4F" w:rsidRDefault="0007352A" w:rsidP="000348FB">
      <w:pPr>
        <w:pStyle w:val="Heading1"/>
        <w:numPr>
          <w:ilvl w:val="0"/>
          <w:numId w:val="0"/>
        </w:numPr>
        <w:spacing w:line="360" w:lineRule="auto"/>
        <w:rPr>
          <w:rFonts w:cs="Times New Roman"/>
        </w:rPr>
      </w:pPr>
      <w:bookmarkStart w:id="645" w:name="_Toc8741937"/>
      <w:r w:rsidRPr="00523A4F">
        <w:rPr>
          <w:rFonts w:cs="Times New Roman"/>
        </w:rPr>
        <w:t>TÀI LIỆU THAM KHẢO</w:t>
      </w:r>
      <w:bookmarkEnd w:id="641"/>
      <w:bookmarkEnd w:id="645"/>
    </w:p>
    <w:p w:rsidR="00420BD4" w:rsidDel="00D90B0E" w:rsidRDefault="00420BD4" w:rsidP="000348FB">
      <w:pPr>
        <w:pBdr>
          <w:top w:val="nil"/>
          <w:left w:val="nil"/>
          <w:bottom w:val="nil"/>
          <w:right w:val="nil"/>
          <w:between w:val="nil"/>
        </w:pBdr>
        <w:spacing w:line="360" w:lineRule="auto"/>
        <w:ind w:firstLine="0"/>
        <w:jc w:val="left"/>
        <w:rPr>
          <w:del w:id="646" w:author="LEO" w:date="2019-05-14T17:49:00Z"/>
          <w:b/>
          <w:color w:val="000000"/>
        </w:rPr>
      </w:pPr>
      <w:del w:id="647" w:author="LEO" w:date="2019-05-14T17:49:00Z">
        <w:r w:rsidDel="00D90B0E">
          <w:rPr>
            <w:b/>
            <w:color w:val="000000"/>
          </w:rPr>
          <w:delText>Các tài liệu từ internet</w:delText>
        </w:r>
      </w:del>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4" w:history="1">
        <w:r w:rsidRPr="00F67091">
          <w:rPr>
            <w:rStyle w:val="Hyperlink"/>
            <w:sz w:val="26"/>
            <w:szCs w:val="26"/>
          </w:rPr>
          <w:t>https://www.strategy-business.com/blog/Why-Companies-Need-to-Build-a-Skills-Inventory</w:t>
        </w:r>
      </w:hyperlink>
    </w:p>
    <w:p w:rsidR="00420BD4" w:rsidRPr="00D90B0E" w:rsidRDefault="00420BD4" w:rsidP="000348FB">
      <w:pPr>
        <w:pStyle w:val="NormalWeb"/>
        <w:spacing w:before="120" w:beforeAutospacing="0" w:after="0" w:afterAutospacing="0" w:line="360" w:lineRule="auto"/>
        <w:rPr>
          <w:color w:val="FF0000"/>
          <w:sz w:val="26"/>
          <w:szCs w:val="26"/>
          <w:rPrChange w:id="648" w:author="LEO" w:date="2019-05-14T17:50:00Z">
            <w:rPr>
              <w:sz w:val="26"/>
              <w:szCs w:val="26"/>
            </w:rPr>
          </w:rPrChange>
        </w:rPr>
      </w:pPr>
      <w:r w:rsidRPr="00D90B0E">
        <w:rPr>
          <w:color w:val="FF0000"/>
          <w:sz w:val="26"/>
          <w:szCs w:val="26"/>
          <w:rPrChange w:id="649" w:author="LEO" w:date="2019-05-14T17:50:00Z">
            <w:rPr>
              <w:color w:val="000000"/>
              <w:sz w:val="26"/>
              <w:szCs w:val="26"/>
            </w:rPr>
          </w:rPrChange>
        </w:rPr>
        <w:t xml:space="preserve">[2]. </w:t>
      </w:r>
      <w:r w:rsidR="0077139E" w:rsidRPr="00D90B0E">
        <w:rPr>
          <w:color w:val="FF0000"/>
          <w:rPrChange w:id="650" w:author="LEO" w:date="2019-05-14T17:50:00Z">
            <w:rPr/>
          </w:rPrChange>
        </w:rPr>
        <w:fldChar w:fldCharType="begin"/>
      </w:r>
      <w:r w:rsidR="0077139E" w:rsidRPr="00D90B0E">
        <w:rPr>
          <w:color w:val="FF0000"/>
          <w:rPrChange w:id="651" w:author="LEO" w:date="2019-05-14T17:50:00Z">
            <w:rPr/>
          </w:rPrChange>
        </w:rPr>
        <w:instrText xml:space="preserve"> HYPERLINK "https://stackjava.com/design-pattern/dependency-injection-di-la-gi.html" </w:instrText>
      </w:r>
      <w:r w:rsidR="0077139E" w:rsidRPr="00D90B0E">
        <w:rPr>
          <w:color w:val="FF0000"/>
          <w:rPrChange w:id="652" w:author="LEO" w:date="2019-05-14T17:50:00Z">
            <w:rPr/>
          </w:rPrChange>
        </w:rPr>
        <w:fldChar w:fldCharType="separate"/>
      </w:r>
      <w:r w:rsidR="00B13EAD" w:rsidRPr="00D90B0E">
        <w:rPr>
          <w:rStyle w:val="Hyperlink"/>
          <w:color w:val="FF0000"/>
          <w:sz w:val="26"/>
          <w:szCs w:val="26"/>
          <w:rPrChange w:id="653" w:author="LEO" w:date="2019-05-14T17:50:00Z">
            <w:rPr>
              <w:rStyle w:val="Hyperlink"/>
              <w:sz w:val="26"/>
              <w:szCs w:val="26"/>
            </w:rPr>
          </w:rPrChange>
        </w:rPr>
        <w:t>https://stackjava.com/design-pattern/dependency-injection-di-la-gi.html</w:t>
      </w:r>
      <w:r w:rsidR="0077139E" w:rsidRPr="00D90B0E">
        <w:rPr>
          <w:rStyle w:val="Hyperlink"/>
          <w:color w:val="FF0000"/>
          <w:sz w:val="26"/>
          <w:szCs w:val="26"/>
          <w:rPrChange w:id="654" w:author="LEO" w:date="2019-05-14T17:50:00Z">
            <w:rPr>
              <w:rStyle w:val="Hyperlink"/>
              <w:sz w:val="26"/>
              <w:szCs w:val="26"/>
            </w:rPr>
          </w:rPrChange>
        </w:rPr>
        <w:fldChar w:fldCharType="end"/>
      </w:r>
    </w:p>
    <w:p w:rsidR="00420BD4" w:rsidRPr="00D90B0E" w:rsidRDefault="00420BD4" w:rsidP="000348FB">
      <w:pPr>
        <w:pStyle w:val="NormalWeb"/>
        <w:spacing w:before="120" w:beforeAutospacing="0" w:after="0" w:afterAutospacing="0" w:line="360" w:lineRule="auto"/>
        <w:rPr>
          <w:color w:val="FF0000"/>
          <w:sz w:val="26"/>
          <w:szCs w:val="26"/>
          <w:rPrChange w:id="655" w:author="LEO" w:date="2019-05-14T17:50:00Z">
            <w:rPr>
              <w:sz w:val="26"/>
              <w:szCs w:val="26"/>
            </w:rPr>
          </w:rPrChange>
        </w:rPr>
      </w:pPr>
      <w:r w:rsidRPr="00D90B0E">
        <w:rPr>
          <w:color w:val="FF0000"/>
          <w:sz w:val="26"/>
          <w:szCs w:val="26"/>
          <w:rPrChange w:id="656" w:author="LEO" w:date="2019-05-14T17:50:00Z">
            <w:rPr>
              <w:color w:val="000000"/>
              <w:sz w:val="26"/>
              <w:szCs w:val="26"/>
            </w:rPr>
          </w:rPrChange>
        </w:rPr>
        <w:t xml:space="preserve">[3]. </w:t>
      </w:r>
      <w:r w:rsidR="0077139E" w:rsidRPr="00D90B0E">
        <w:rPr>
          <w:color w:val="FF0000"/>
          <w:rPrChange w:id="657" w:author="LEO" w:date="2019-05-14T17:50:00Z">
            <w:rPr/>
          </w:rPrChange>
        </w:rPr>
        <w:fldChar w:fldCharType="begin"/>
      </w:r>
      <w:r w:rsidR="0077139E" w:rsidRPr="00D90B0E">
        <w:rPr>
          <w:color w:val="FF0000"/>
          <w:rPrChange w:id="658" w:author="LEO" w:date="2019-05-14T17:50:00Z">
            <w:rPr/>
          </w:rPrChange>
        </w:rPr>
        <w:instrText xml:space="preserve"> HYPERLINK "https://stackjava.com/spring/spring-la-gi-gioi-thieu-spring-framework.html" </w:instrText>
      </w:r>
      <w:r w:rsidR="0077139E" w:rsidRPr="00D90B0E">
        <w:rPr>
          <w:color w:val="FF0000"/>
          <w:rPrChange w:id="659" w:author="LEO" w:date="2019-05-14T17:50:00Z">
            <w:rPr/>
          </w:rPrChange>
        </w:rPr>
        <w:fldChar w:fldCharType="separate"/>
      </w:r>
      <w:r w:rsidRPr="00D90B0E">
        <w:rPr>
          <w:rStyle w:val="Hyperlink"/>
          <w:color w:val="FF0000"/>
          <w:sz w:val="26"/>
          <w:szCs w:val="26"/>
          <w:rPrChange w:id="660" w:author="LEO" w:date="2019-05-14T17:50:00Z">
            <w:rPr>
              <w:rStyle w:val="Hyperlink"/>
              <w:color w:val="1155CC"/>
              <w:sz w:val="26"/>
              <w:szCs w:val="26"/>
            </w:rPr>
          </w:rPrChange>
        </w:rPr>
        <w:t>https://stackjava.com/spring/spring-la-gi-gioi-thieu-spring-framework.html</w:t>
      </w:r>
      <w:r w:rsidR="0077139E" w:rsidRPr="00D90B0E">
        <w:rPr>
          <w:rStyle w:val="Hyperlink"/>
          <w:color w:val="FF0000"/>
          <w:sz w:val="26"/>
          <w:szCs w:val="26"/>
          <w:rPrChange w:id="661" w:author="LEO" w:date="2019-05-14T17:50:00Z">
            <w:rPr>
              <w:rStyle w:val="Hyperlink"/>
              <w:color w:val="1155CC"/>
              <w:sz w:val="26"/>
              <w:szCs w:val="26"/>
            </w:rPr>
          </w:rPrChange>
        </w:rPr>
        <w:fldChar w:fldCharType="end"/>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5"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6"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r w:rsidR="0077139E" w:rsidRPr="00D90B0E">
        <w:rPr>
          <w:color w:val="FF0000"/>
          <w:rPrChange w:id="662" w:author="LEO" w:date="2019-05-14T17:53:00Z">
            <w:rPr/>
          </w:rPrChange>
        </w:rPr>
        <w:fldChar w:fldCharType="begin"/>
      </w:r>
      <w:r w:rsidR="0077139E" w:rsidRPr="00D90B0E">
        <w:rPr>
          <w:color w:val="FF0000"/>
          <w:rPrChange w:id="663" w:author="LEO" w:date="2019-05-14T17:53:00Z">
            <w:rPr/>
          </w:rPrChange>
        </w:rPr>
        <w:instrText xml:space="preserve"> HYPERLINK "https://technostacks.com/blog/react-vs-angular/" </w:instrText>
      </w:r>
      <w:r w:rsidR="0077139E" w:rsidRPr="00D90B0E">
        <w:rPr>
          <w:color w:val="FF0000"/>
          <w:rPrChange w:id="664" w:author="LEO" w:date="2019-05-14T17:53:00Z">
            <w:rPr/>
          </w:rPrChange>
        </w:rPr>
        <w:fldChar w:fldCharType="separate"/>
      </w:r>
      <w:r w:rsidRPr="00D90B0E">
        <w:rPr>
          <w:rStyle w:val="Hyperlink"/>
          <w:color w:val="FF0000"/>
          <w:sz w:val="26"/>
          <w:szCs w:val="26"/>
          <w:rPrChange w:id="665" w:author="LEO" w:date="2019-05-14T17:53:00Z">
            <w:rPr>
              <w:rStyle w:val="Hyperlink"/>
              <w:color w:val="1155CC"/>
              <w:sz w:val="26"/>
              <w:szCs w:val="26"/>
            </w:rPr>
          </w:rPrChange>
        </w:rPr>
        <w:t>https://technostacks.com/blog/react-vs-angular/</w:t>
      </w:r>
      <w:r w:rsidR="0077139E" w:rsidRPr="00D90B0E">
        <w:rPr>
          <w:rStyle w:val="Hyperlink"/>
          <w:color w:val="FF0000"/>
          <w:sz w:val="26"/>
          <w:szCs w:val="26"/>
          <w:rPrChange w:id="666" w:author="LEO" w:date="2019-05-14T17:53:00Z">
            <w:rPr>
              <w:rStyle w:val="Hyperlink"/>
              <w:color w:val="1155CC"/>
              <w:sz w:val="26"/>
              <w:szCs w:val="26"/>
            </w:rPr>
          </w:rPrChange>
        </w:rPr>
        <w:fldChar w:fldCharType="end"/>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r w:rsidR="0077139E" w:rsidRPr="00D90B0E">
        <w:rPr>
          <w:color w:val="FF0000"/>
          <w:rPrChange w:id="667" w:author="LEO" w:date="2019-05-14T17:54:00Z">
            <w:rPr/>
          </w:rPrChange>
        </w:rPr>
        <w:fldChar w:fldCharType="begin"/>
      </w:r>
      <w:r w:rsidR="0077139E" w:rsidRPr="00D90B0E">
        <w:rPr>
          <w:color w:val="FF0000"/>
          <w:rPrChange w:id="668" w:author="LEO" w:date="2019-05-14T17:54:00Z">
            <w:rPr/>
          </w:rPrChange>
        </w:rPr>
        <w:instrText xml:space="preserve"> HYPERLINK "https://kruschecompany.com/blog/post/ember-jQuery-angular-react-vue-what-to-choose" </w:instrText>
      </w:r>
      <w:r w:rsidR="0077139E" w:rsidRPr="00D90B0E">
        <w:rPr>
          <w:color w:val="FF0000"/>
          <w:rPrChange w:id="669" w:author="LEO" w:date="2019-05-14T17:54:00Z">
            <w:rPr/>
          </w:rPrChange>
        </w:rPr>
        <w:fldChar w:fldCharType="separate"/>
      </w:r>
      <w:r w:rsidRPr="00D90B0E">
        <w:rPr>
          <w:rStyle w:val="Hyperlink"/>
          <w:color w:val="FF0000"/>
          <w:sz w:val="26"/>
          <w:szCs w:val="26"/>
          <w:rPrChange w:id="670" w:author="LEO" w:date="2019-05-14T17:54:00Z">
            <w:rPr>
              <w:rStyle w:val="Hyperlink"/>
              <w:color w:val="1155CC"/>
              <w:sz w:val="26"/>
              <w:szCs w:val="26"/>
            </w:rPr>
          </w:rPrChange>
        </w:rPr>
        <w:t>https://kruschecompany.com/blog/post/ember-jQuery-angular-react-vue-what-to-choose</w:t>
      </w:r>
      <w:r w:rsidR="0077139E" w:rsidRPr="00D90B0E">
        <w:rPr>
          <w:rStyle w:val="Hyperlink"/>
          <w:color w:val="FF0000"/>
          <w:sz w:val="26"/>
          <w:szCs w:val="26"/>
          <w:rPrChange w:id="671" w:author="LEO" w:date="2019-05-14T17:54:00Z">
            <w:rPr>
              <w:rStyle w:val="Hyperlink"/>
              <w:color w:val="1155CC"/>
              <w:sz w:val="26"/>
              <w:szCs w:val="26"/>
            </w:rPr>
          </w:rPrChange>
        </w:rPr>
        <w:fldChar w:fldCharType="end"/>
      </w:r>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47" w:history="1">
        <w:r w:rsidRPr="00F67091">
          <w:rPr>
            <w:rStyle w:val="Hyperlink"/>
            <w:color w:val="1155CC"/>
            <w:szCs w:val="26"/>
          </w:rPr>
          <w:t>http://maven.apache.org/index.html</w:t>
        </w:r>
      </w:hyperlink>
      <w:r w:rsidR="007D314D">
        <w:rPr>
          <w:rStyle w:val="Hyperlink"/>
          <w:color w:val="1155CC"/>
          <w:szCs w:val="26"/>
        </w:rPr>
        <w:t xml:space="preserve"> </w:t>
      </w:r>
    </w:p>
    <w:p w:rsidR="007D314D" w:rsidRPr="00D90B0E" w:rsidRDefault="007D314D" w:rsidP="000348FB">
      <w:pPr>
        <w:spacing w:line="360" w:lineRule="auto"/>
        <w:ind w:firstLine="0"/>
        <w:jc w:val="left"/>
        <w:rPr>
          <w:color w:val="FF0000"/>
          <w:szCs w:val="26"/>
          <w:rPrChange w:id="672" w:author="LEO" w:date="2019-05-14T17:50:00Z">
            <w:rPr>
              <w:szCs w:val="26"/>
            </w:rPr>
          </w:rPrChange>
        </w:rPr>
      </w:pPr>
      <w:r w:rsidRPr="00D90B0E">
        <w:rPr>
          <w:rStyle w:val="Hyperlink"/>
          <w:color w:val="FF0000"/>
          <w:szCs w:val="26"/>
          <w:u w:val="none"/>
          <w:rPrChange w:id="673" w:author="LEO" w:date="2019-05-14T17:50:00Z">
            <w:rPr>
              <w:rStyle w:val="Hyperlink"/>
              <w:color w:val="auto"/>
              <w:szCs w:val="26"/>
              <w:u w:val="none"/>
            </w:rPr>
          </w:rPrChange>
        </w:rPr>
        <w:t xml:space="preserve">[9]. </w:t>
      </w:r>
      <w:r w:rsidR="0077139E" w:rsidRPr="00D90B0E">
        <w:rPr>
          <w:color w:val="FF0000"/>
          <w:rPrChange w:id="674" w:author="LEO" w:date="2019-05-14T17:50:00Z">
            <w:rPr/>
          </w:rPrChange>
        </w:rPr>
        <w:fldChar w:fldCharType="begin"/>
      </w:r>
      <w:r w:rsidR="0077139E" w:rsidRPr="00D90B0E">
        <w:rPr>
          <w:color w:val="FF0000"/>
          <w:rPrChange w:id="675" w:author="LEO" w:date="2019-05-14T17:50:00Z">
            <w:rPr/>
          </w:rPrChange>
        </w:rPr>
        <w:instrText xml:space="preserve"> HYPERLINK "https://vietjack.com/mysql/mysql_la_gi.jsp" </w:instrText>
      </w:r>
      <w:r w:rsidR="0077139E" w:rsidRPr="00D90B0E">
        <w:rPr>
          <w:color w:val="FF0000"/>
          <w:rPrChange w:id="676" w:author="LEO" w:date="2019-05-14T17:50:00Z">
            <w:rPr/>
          </w:rPrChange>
        </w:rPr>
        <w:fldChar w:fldCharType="separate"/>
      </w:r>
      <w:r w:rsidRPr="00D90B0E">
        <w:rPr>
          <w:rStyle w:val="Hyperlink"/>
          <w:color w:val="FF0000"/>
          <w:rPrChange w:id="677" w:author="LEO" w:date="2019-05-14T17:50:00Z">
            <w:rPr>
              <w:rStyle w:val="Hyperlink"/>
            </w:rPr>
          </w:rPrChange>
        </w:rPr>
        <w:t>https://vietjack.com/mysql/mysql_la_gi.jsp</w:t>
      </w:r>
      <w:r w:rsidR="0077139E" w:rsidRPr="00D90B0E">
        <w:rPr>
          <w:rStyle w:val="Hyperlink"/>
          <w:color w:val="FF0000"/>
          <w:rPrChange w:id="678" w:author="LEO" w:date="2019-05-14T17:50:00Z">
            <w:rPr>
              <w:rStyle w:val="Hyperlink"/>
            </w:rPr>
          </w:rPrChange>
        </w:rPr>
        <w:fldChar w:fldCharType="end"/>
      </w:r>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679" w:name="_Toc169424255"/>
      <w:bookmarkStart w:id="680" w:name="_Toc8741938"/>
      <w:r w:rsidRPr="00523A4F">
        <w:rPr>
          <w:rFonts w:cs="Times New Roman"/>
        </w:rPr>
        <w:lastRenderedPageBreak/>
        <w:t>PHỤ LỤC</w:t>
      </w:r>
      <w:bookmarkEnd w:id="679"/>
      <w:bookmarkEnd w:id="680"/>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49"/>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5289" w:rsidRDefault="00B95289">
      <w:r>
        <w:separator/>
      </w:r>
    </w:p>
    <w:p w:rsidR="00B95289" w:rsidRDefault="00B95289"/>
  </w:endnote>
  <w:endnote w:type="continuationSeparator" w:id="0">
    <w:p w:rsidR="00B95289" w:rsidRDefault="00B95289">
      <w:r>
        <w:continuationSeparator/>
      </w:r>
    </w:p>
    <w:p w:rsidR="00B95289" w:rsidRDefault="00B952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39E" w:rsidRDefault="0077139E"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77139E" w:rsidRDefault="0077139E"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77139E" w:rsidTr="009165B5">
      <w:tc>
        <w:tcPr>
          <w:tcW w:w="2979" w:type="dxa"/>
          <w:shd w:val="clear" w:color="auto" w:fill="FAFAFA"/>
        </w:tcPr>
        <w:p w:rsidR="0077139E" w:rsidRPr="009165B5" w:rsidRDefault="0077139E"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77139E" w:rsidRPr="00B57E92" w:rsidRDefault="0077139E"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992493">
            <w:rPr>
              <w:rStyle w:val="PageNumber"/>
              <w:noProof/>
              <w:sz w:val="24"/>
            </w:rPr>
            <w:t>35</w:t>
          </w:r>
          <w:r w:rsidRPr="00B57E92">
            <w:rPr>
              <w:rStyle w:val="PageNumber"/>
              <w:sz w:val="24"/>
            </w:rPr>
            <w:fldChar w:fldCharType="end"/>
          </w:r>
        </w:p>
      </w:tc>
      <w:tc>
        <w:tcPr>
          <w:tcW w:w="2962" w:type="dxa"/>
          <w:shd w:val="clear" w:color="auto" w:fill="FAFAFA"/>
        </w:tcPr>
        <w:p w:rsidR="0077139E" w:rsidRDefault="0077139E"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77139E" w:rsidRPr="00570EF4" w:rsidRDefault="0077139E" w:rsidP="006E4E3F">
          <w:pPr>
            <w:pStyle w:val="Footer"/>
            <w:tabs>
              <w:tab w:val="clear" w:pos="4320"/>
              <w:tab w:val="clear" w:pos="8640"/>
            </w:tabs>
            <w:spacing w:before="0" w:line="240" w:lineRule="auto"/>
            <w:ind w:right="-1" w:firstLine="0"/>
            <w:jc w:val="center"/>
            <w:rPr>
              <w:i/>
              <w:sz w:val="24"/>
            </w:rPr>
          </w:pPr>
        </w:p>
      </w:tc>
    </w:tr>
  </w:tbl>
  <w:p w:rsidR="0077139E" w:rsidRDefault="0077139E"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5289" w:rsidRDefault="00B95289">
      <w:r>
        <w:separator/>
      </w:r>
    </w:p>
    <w:p w:rsidR="00B95289" w:rsidRDefault="00B95289"/>
  </w:footnote>
  <w:footnote w:type="continuationSeparator" w:id="0">
    <w:p w:rsidR="00B95289" w:rsidRDefault="00B95289">
      <w:r>
        <w:continuationSeparator/>
      </w:r>
    </w:p>
    <w:p w:rsidR="00B95289" w:rsidRDefault="00B9528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39E" w:rsidRDefault="0077139E"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77139E" w:rsidRPr="00570EF4" w:rsidTr="009165B5">
      <w:tc>
        <w:tcPr>
          <w:tcW w:w="9004" w:type="dxa"/>
          <w:shd w:val="clear" w:color="auto" w:fill="FAFAFA"/>
        </w:tcPr>
        <w:p w:rsidR="0077139E" w:rsidRPr="00570EF4" w:rsidRDefault="0077139E"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77139E" w:rsidRPr="00162939" w:rsidRDefault="0077139E"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39E" w:rsidRDefault="0077139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462B"/>
    <w:rsid w:val="000C5EAA"/>
    <w:rsid w:val="000C5F09"/>
    <w:rsid w:val="000C727F"/>
    <w:rsid w:val="000D214A"/>
    <w:rsid w:val="000D3391"/>
    <w:rsid w:val="000D4C56"/>
    <w:rsid w:val="000D693C"/>
    <w:rsid w:val="000E4498"/>
    <w:rsid w:val="000E467B"/>
    <w:rsid w:val="000E4BDE"/>
    <w:rsid w:val="000F028B"/>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E75B3"/>
    <w:rsid w:val="001F2F0D"/>
    <w:rsid w:val="001F351F"/>
    <w:rsid w:val="001F4C0F"/>
    <w:rsid w:val="001F5F9C"/>
    <w:rsid w:val="001F6E45"/>
    <w:rsid w:val="002034E4"/>
    <w:rsid w:val="0020628F"/>
    <w:rsid w:val="00206B9D"/>
    <w:rsid w:val="00210EC4"/>
    <w:rsid w:val="00213E4E"/>
    <w:rsid w:val="00217C9C"/>
    <w:rsid w:val="002226E8"/>
    <w:rsid w:val="002227BA"/>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0E2B"/>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E85"/>
    <w:rsid w:val="00545787"/>
    <w:rsid w:val="00550C47"/>
    <w:rsid w:val="00553AA9"/>
    <w:rsid w:val="00554D3D"/>
    <w:rsid w:val="00555912"/>
    <w:rsid w:val="00556619"/>
    <w:rsid w:val="005605E8"/>
    <w:rsid w:val="00564772"/>
    <w:rsid w:val="005649A8"/>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49B"/>
    <w:rsid w:val="005E59C4"/>
    <w:rsid w:val="005E5C2D"/>
    <w:rsid w:val="005F2BFD"/>
    <w:rsid w:val="005F539F"/>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13AB"/>
    <w:rsid w:val="00653966"/>
    <w:rsid w:val="00655D24"/>
    <w:rsid w:val="00657668"/>
    <w:rsid w:val="00657EC4"/>
    <w:rsid w:val="0066384A"/>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2E8A"/>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3C69"/>
    <w:rsid w:val="00796B5B"/>
    <w:rsid w:val="007A2734"/>
    <w:rsid w:val="007A37BD"/>
    <w:rsid w:val="007A466C"/>
    <w:rsid w:val="007A663A"/>
    <w:rsid w:val="007B004E"/>
    <w:rsid w:val="007B59FC"/>
    <w:rsid w:val="007B71ED"/>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1F2C"/>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08A"/>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5898"/>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580E"/>
    <w:rsid w:val="008F6358"/>
    <w:rsid w:val="008F6806"/>
    <w:rsid w:val="008F7053"/>
    <w:rsid w:val="008F745B"/>
    <w:rsid w:val="008F7935"/>
    <w:rsid w:val="008F7A01"/>
    <w:rsid w:val="00900FCB"/>
    <w:rsid w:val="009020EF"/>
    <w:rsid w:val="00902A28"/>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08A6"/>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493"/>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375AF"/>
    <w:rsid w:val="00A40E55"/>
    <w:rsid w:val="00A411BE"/>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42DF"/>
    <w:rsid w:val="00AA7FBA"/>
    <w:rsid w:val="00AB04DC"/>
    <w:rsid w:val="00AB1DBC"/>
    <w:rsid w:val="00AB2A59"/>
    <w:rsid w:val="00AB3ECD"/>
    <w:rsid w:val="00AB428E"/>
    <w:rsid w:val="00AB4446"/>
    <w:rsid w:val="00AB4DE3"/>
    <w:rsid w:val="00AB5243"/>
    <w:rsid w:val="00AC05E4"/>
    <w:rsid w:val="00AC0B82"/>
    <w:rsid w:val="00AC4081"/>
    <w:rsid w:val="00AC474D"/>
    <w:rsid w:val="00AC48E5"/>
    <w:rsid w:val="00AC4AF5"/>
    <w:rsid w:val="00AC502F"/>
    <w:rsid w:val="00AC7C63"/>
    <w:rsid w:val="00AD518C"/>
    <w:rsid w:val="00AD6E7F"/>
    <w:rsid w:val="00AE02C0"/>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234C"/>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4468"/>
    <w:rsid w:val="00B85529"/>
    <w:rsid w:val="00B8604B"/>
    <w:rsid w:val="00B86125"/>
    <w:rsid w:val="00B86E0A"/>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73F"/>
    <w:rsid w:val="00BC6915"/>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2848"/>
    <w:rsid w:val="00C44C86"/>
    <w:rsid w:val="00C52358"/>
    <w:rsid w:val="00C57C8E"/>
    <w:rsid w:val="00C61F15"/>
    <w:rsid w:val="00C64A23"/>
    <w:rsid w:val="00C663B7"/>
    <w:rsid w:val="00C703BB"/>
    <w:rsid w:val="00C70F5D"/>
    <w:rsid w:val="00C716C7"/>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0B0E"/>
    <w:rsid w:val="00D9254B"/>
    <w:rsid w:val="00D92D18"/>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50BF"/>
    <w:rsid w:val="00DE02FC"/>
    <w:rsid w:val="00DE1BC7"/>
    <w:rsid w:val="00DE4CCA"/>
    <w:rsid w:val="00DF26BD"/>
    <w:rsid w:val="00DF34B1"/>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6C7A"/>
    <w:rsid w:val="00E272B8"/>
    <w:rsid w:val="00E36664"/>
    <w:rsid w:val="00E37D4D"/>
    <w:rsid w:val="00E40DB7"/>
    <w:rsid w:val="00E40E7C"/>
    <w:rsid w:val="00E43225"/>
    <w:rsid w:val="00E43DFF"/>
    <w:rsid w:val="00E4415F"/>
    <w:rsid w:val="00E47242"/>
    <w:rsid w:val="00E55FF3"/>
    <w:rsid w:val="00E60C44"/>
    <w:rsid w:val="00E61D3A"/>
    <w:rsid w:val="00E66132"/>
    <w:rsid w:val="00E70B1F"/>
    <w:rsid w:val="00E7100D"/>
    <w:rsid w:val="00E72760"/>
    <w:rsid w:val="00E730E4"/>
    <w:rsid w:val="00E732E1"/>
    <w:rsid w:val="00E74043"/>
    <w:rsid w:val="00E74F80"/>
    <w:rsid w:val="00E756E7"/>
    <w:rsid w:val="00E7767D"/>
    <w:rsid w:val="00E800F6"/>
    <w:rsid w:val="00E82899"/>
    <w:rsid w:val="00E82D73"/>
    <w:rsid w:val="00E83E99"/>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2F0A"/>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0E32"/>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63F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docs.spring.io/spring-boot/docs/2.1.3.RELEASE/reference/htmlsingl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theme" Target="theme/theme1.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angular.io/docs"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maven.apache.org/index.html"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29.emf"/><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877D09-F713-4352-8D8B-EFDA2FFB4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1210</TotalTime>
  <Pages>162</Pages>
  <Words>18803</Words>
  <Characters>107178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125730</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762</cp:revision>
  <cp:lastPrinted>2018-01-30T09:19:00Z</cp:lastPrinted>
  <dcterms:created xsi:type="dcterms:W3CDTF">2018-01-26T23:33:00Z</dcterms:created>
  <dcterms:modified xsi:type="dcterms:W3CDTF">2019-05-14T10:59:00Z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