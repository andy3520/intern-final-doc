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34B6EACB" wp14:editId="685A4DBA">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6B64CC8F" wp14:editId="15086AA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715F9" w:rsidRPr="00484E67" w:rsidRDefault="001715F9" w:rsidP="00484E67">
                                <w:pPr>
                                  <w:spacing w:before="0" w:line="240" w:lineRule="auto"/>
                                  <w:ind w:firstLine="562"/>
                                  <w:jc w:val="center"/>
                                  <w:rPr>
                                    <w:b/>
                                    <w:sz w:val="32"/>
                                    <w:szCs w:val="32"/>
                                  </w:rPr>
                                </w:pPr>
                                <w:r w:rsidRPr="00484E67">
                                  <w:rPr>
                                    <w:b/>
                                    <w:sz w:val="32"/>
                                    <w:szCs w:val="32"/>
                                  </w:rPr>
                                  <w:t>BỘ CÔNG THƯƠNG</w:t>
                                </w:r>
                              </w:p>
                              <w:p w:rsidR="001715F9" w:rsidRPr="00484E67" w:rsidRDefault="001715F9"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1715F9" w:rsidRPr="00484E67" w:rsidRDefault="001715F9" w:rsidP="00484E67">
                          <w:pPr>
                            <w:spacing w:before="0" w:line="240" w:lineRule="auto"/>
                            <w:ind w:firstLine="562"/>
                            <w:jc w:val="center"/>
                            <w:rPr>
                              <w:b/>
                              <w:sz w:val="32"/>
                              <w:szCs w:val="32"/>
                            </w:rPr>
                          </w:pPr>
                          <w:r w:rsidRPr="00484E67">
                            <w:rPr>
                              <w:b/>
                              <w:sz w:val="32"/>
                              <w:szCs w:val="32"/>
                            </w:rPr>
                            <w:t>BỘ CÔNG THƯƠNG</w:t>
                          </w:r>
                        </w:p>
                        <w:p w:rsidR="001715F9" w:rsidRPr="00484E67" w:rsidRDefault="001715F9"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8806682"/>
      <w:r w:rsidRPr="00523A4F">
        <w:rPr>
          <w:rFonts w:cs="Times New Roman"/>
        </w:rPr>
        <w:lastRenderedPageBreak/>
        <w:t>MỤC LỤC</w:t>
      </w:r>
      <w:bookmarkEnd w:id="0"/>
      <w:bookmarkEnd w:id="2"/>
    </w:p>
    <w:p w:rsidR="001715F9" w:rsidRDefault="00791320">
      <w:pPr>
        <w:pStyle w:val="TOC1"/>
        <w:rPr>
          <w:ins w:id="3" w:author="LEO" w:date="2019-05-15T09:57:00Z"/>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ins w:id="4" w:author="LEO" w:date="2019-05-15T09:57:00Z">
        <w:r w:rsidR="001715F9" w:rsidRPr="00E12F80">
          <w:rPr>
            <w:rStyle w:val="Hyperlink"/>
          </w:rPr>
          <w:fldChar w:fldCharType="begin"/>
        </w:r>
        <w:r w:rsidR="001715F9" w:rsidRPr="00E12F80">
          <w:rPr>
            <w:rStyle w:val="Hyperlink"/>
          </w:rPr>
          <w:instrText xml:space="preserve"> </w:instrText>
        </w:r>
        <w:r w:rsidR="001715F9">
          <w:instrText>HYPERLINK \l "_Toc8806682"</w:instrText>
        </w:r>
        <w:r w:rsidR="001715F9" w:rsidRPr="00E12F80">
          <w:rPr>
            <w:rStyle w:val="Hyperlink"/>
          </w:rPr>
          <w:instrText xml:space="preserve"> </w:instrText>
        </w:r>
        <w:r w:rsidR="001715F9" w:rsidRPr="00E12F80">
          <w:rPr>
            <w:rStyle w:val="Hyperlink"/>
          </w:rPr>
          <w:fldChar w:fldCharType="separate"/>
        </w:r>
        <w:r w:rsidR="001715F9" w:rsidRPr="00E12F80">
          <w:rPr>
            <w:rStyle w:val="Hyperlink"/>
          </w:rPr>
          <w:t>MỤC LỤC</w:t>
        </w:r>
        <w:r w:rsidR="001715F9">
          <w:rPr>
            <w:webHidden/>
          </w:rPr>
          <w:tab/>
        </w:r>
        <w:r w:rsidR="001715F9">
          <w:rPr>
            <w:webHidden/>
          </w:rPr>
          <w:fldChar w:fldCharType="begin"/>
        </w:r>
        <w:r w:rsidR="001715F9">
          <w:rPr>
            <w:webHidden/>
          </w:rPr>
          <w:instrText xml:space="preserve"> PAGEREF _Toc8806682 \h </w:instrText>
        </w:r>
      </w:ins>
      <w:r w:rsidR="001715F9">
        <w:rPr>
          <w:webHidden/>
        </w:rPr>
      </w:r>
      <w:r w:rsidR="001715F9">
        <w:rPr>
          <w:webHidden/>
        </w:rPr>
        <w:fldChar w:fldCharType="separate"/>
      </w:r>
      <w:ins w:id="5" w:author="LEO" w:date="2019-05-15T09:57:00Z">
        <w:r w:rsidR="001715F9">
          <w:rPr>
            <w:webHidden/>
          </w:rPr>
          <w:t>1</w:t>
        </w:r>
        <w:r w:rsidR="001715F9">
          <w:rPr>
            <w:webHidden/>
          </w:rPr>
          <w:fldChar w:fldCharType="end"/>
        </w:r>
        <w:r w:rsidR="001715F9" w:rsidRPr="00E12F80">
          <w:rPr>
            <w:rStyle w:val="Hyperlink"/>
          </w:rPr>
          <w:fldChar w:fldCharType="end"/>
        </w:r>
      </w:ins>
    </w:p>
    <w:p w:rsidR="001715F9" w:rsidRDefault="001715F9">
      <w:pPr>
        <w:pStyle w:val="TOC1"/>
        <w:rPr>
          <w:ins w:id="6" w:author="LEO" w:date="2019-05-15T09:57:00Z"/>
          <w:rFonts w:asciiTheme="minorHAnsi" w:eastAsiaTheme="minorEastAsia" w:hAnsiTheme="minorHAnsi" w:cstheme="minorBidi"/>
          <w:sz w:val="22"/>
          <w:szCs w:val="22"/>
        </w:rPr>
      </w:pPr>
      <w:ins w:id="7" w:author="LEO" w:date="2019-05-15T09:57:00Z">
        <w:r w:rsidRPr="00E12F80">
          <w:rPr>
            <w:rStyle w:val="Hyperlink"/>
          </w:rPr>
          <w:fldChar w:fldCharType="begin"/>
        </w:r>
        <w:r w:rsidRPr="00E12F80">
          <w:rPr>
            <w:rStyle w:val="Hyperlink"/>
          </w:rPr>
          <w:instrText xml:space="preserve"> </w:instrText>
        </w:r>
        <w:r>
          <w:instrText>HYPERLINK \l "_Toc8806683"</w:instrText>
        </w:r>
        <w:r w:rsidRPr="00E12F80">
          <w:rPr>
            <w:rStyle w:val="Hyperlink"/>
          </w:rPr>
          <w:instrText xml:space="preserve"> </w:instrText>
        </w:r>
        <w:r w:rsidRPr="00E12F80">
          <w:rPr>
            <w:rStyle w:val="Hyperlink"/>
          </w:rPr>
          <w:fldChar w:fldCharType="separate"/>
        </w:r>
        <w:r w:rsidRPr="00E12F80">
          <w:rPr>
            <w:rStyle w:val="Hyperlink"/>
          </w:rPr>
          <w:t>DANH MỤC CÁC HÌNH VẼ</w:t>
        </w:r>
        <w:r>
          <w:rPr>
            <w:webHidden/>
          </w:rPr>
          <w:tab/>
        </w:r>
        <w:r>
          <w:rPr>
            <w:webHidden/>
          </w:rPr>
          <w:fldChar w:fldCharType="begin"/>
        </w:r>
        <w:r>
          <w:rPr>
            <w:webHidden/>
          </w:rPr>
          <w:instrText xml:space="preserve"> PAGEREF _Toc8806683 \h </w:instrText>
        </w:r>
      </w:ins>
      <w:r>
        <w:rPr>
          <w:webHidden/>
        </w:rPr>
      </w:r>
      <w:r>
        <w:rPr>
          <w:webHidden/>
        </w:rPr>
        <w:fldChar w:fldCharType="separate"/>
      </w:r>
      <w:ins w:id="8" w:author="LEO" w:date="2019-05-15T09:57:00Z">
        <w:r>
          <w:rPr>
            <w:webHidden/>
          </w:rPr>
          <w:t>5</w:t>
        </w:r>
        <w:r>
          <w:rPr>
            <w:webHidden/>
          </w:rPr>
          <w:fldChar w:fldCharType="end"/>
        </w:r>
        <w:r w:rsidRPr="00E12F80">
          <w:rPr>
            <w:rStyle w:val="Hyperlink"/>
          </w:rPr>
          <w:fldChar w:fldCharType="end"/>
        </w:r>
      </w:ins>
    </w:p>
    <w:p w:rsidR="001715F9" w:rsidRDefault="001715F9">
      <w:pPr>
        <w:pStyle w:val="TOC1"/>
        <w:rPr>
          <w:ins w:id="9" w:author="LEO" w:date="2019-05-15T09:57:00Z"/>
          <w:rFonts w:asciiTheme="minorHAnsi" w:eastAsiaTheme="minorEastAsia" w:hAnsiTheme="minorHAnsi" w:cstheme="minorBidi"/>
          <w:sz w:val="22"/>
          <w:szCs w:val="22"/>
        </w:rPr>
      </w:pPr>
      <w:ins w:id="10" w:author="LEO" w:date="2019-05-15T09:57:00Z">
        <w:r w:rsidRPr="00E12F80">
          <w:rPr>
            <w:rStyle w:val="Hyperlink"/>
          </w:rPr>
          <w:fldChar w:fldCharType="begin"/>
        </w:r>
        <w:r w:rsidRPr="00E12F80">
          <w:rPr>
            <w:rStyle w:val="Hyperlink"/>
          </w:rPr>
          <w:instrText xml:space="preserve"> </w:instrText>
        </w:r>
        <w:r>
          <w:instrText>HYPERLINK \l "_Toc8806684"</w:instrText>
        </w:r>
        <w:r w:rsidRPr="00E12F80">
          <w:rPr>
            <w:rStyle w:val="Hyperlink"/>
          </w:rPr>
          <w:instrText xml:space="preserve"> </w:instrText>
        </w:r>
        <w:r w:rsidRPr="00E12F80">
          <w:rPr>
            <w:rStyle w:val="Hyperlink"/>
          </w:rPr>
          <w:fldChar w:fldCharType="separate"/>
        </w:r>
        <w:r w:rsidRPr="00E12F80">
          <w:rPr>
            <w:rStyle w:val="Hyperlink"/>
          </w:rPr>
          <w:t>DANH MỤC CÁC BẢNG BIỂU</w:t>
        </w:r>
        <w:r>
          <w:rPr>
            <w:webHidden/>
          </w:rPr>
          <w:tab/>
        </w:r>
        <w:r>
          <w:rPr>
            <w:webHidden/>
          </w:rPr>
          <w:fldChar w:fldCharType="begin"/>
        </w:r>
        <w:r>
          <w:rPr>
            <w:webHidden/>
          </w:rPr>
          <w:instrText xml:space="preserve"> PAGEREF _Toc8806684 \h </w:instrText>
        </w:r>
      </w:ins>
      <w:r>
        <w:rPr>
          <w:webHidden/>
        </w:rPr>
      </w:r>
      <w:r>
        <w:rPr>
          <w:webHidden/>
        </w:rPr>
        <w:fldChar w:fldCharType="separate"/>
      </w:r>
      <w:ins w:id="11" w:author="LEO" w:date="2019-05-15T09:57:00Z">
        <w:r>
          <w:rPr>
            <w:webHidden/>
          </w:rPr>
          <w:t>10</w:t>
        </w:r>
        <w:r>
          <w:rPr>
            <w:webHidden/>
          </w:rPr>
          <w:fldChar w:fldCharType="end"/>
        </w:r>
        <w:r w:rsidRPr="00E12F80">
          <w:rPr>
            <w:rStyle w:val="Hyperlink"/>
          </w:rPr>
          <w:fldChar w:fldCharType="end"/>
        </w:r>
      </w:ins>
    </w:p>
    <w:p w:rsidR="001715F9" w:rsidRDefault="001715F9">
      <w:pPr>
        <w:pStyle w:val="TOC1"/>
        <w:rPr>
          <w:ins w:id="12" w:author="LEO" w:date="2019-05-15T09:57:00Z"/>
          <w:rFonts w:asciiTheme="minorHAnsi" w:eastAsiaTheme="minorEastAsia" w:hAnsiTheme="minorHAnsi" w:cstheme="minorBidi"/>
          <w:sz w:val="22"/>
          <w:szCs w:val="22"/>
        </w:rPr>
      </w:pPr>
      <w:ins w:id="13" w:author="LEO" w:date="2019-05-15T09:57:00Z">
        <w:r w:rsidRPr="00E12F80">
          <w:rPr>
            <w:rStyle w:val="Hyperlink"/>
          </w:rPr>
          <w:fldChar w:fldCharType="begin"/>
        </w:r>
        <w:r w:rsidRPr="00E12F80">
          <w:rPr>
            <w:rStyle w:val="Hyperlink"/>
          </w:rPr>
          <w:instrText xml:space="preserve"> </w:instrText>
        </w:r>
        <w:r>
          <w:instrText>HYPERLINK \l "_Toc8806685"</w:instrText>
        </w:r>
        <w:r w:rsidRPr="00E12F80">
          <w:rPr>
            <w:rStyle w:val="Hyperlink"/>
          </w:rPr>
          <w:instrText xml:space="preserve"> </w:instrText>
        </w:r>
        <w:r w:rsidRPr="00E12F80">
          <w:rPr>
            <w:rStyle w:val="Hyperlink"/>
          </w:rPr>
          <w:fldChar w:fldCharType="separate"/>
        </w:r>
        <w:r w:rsidRPr="00E12F80">
          <w:rPr>
            <w:rStyle w:val="Hyperlink"/>
          </w:rPr>
          <w:t>DANH MỤC CÁC TỪ VIẾT TẮT</w:t>
        </w:r>
        <w:r>
          <w:rPr>
            <w:webHidden/>
          </w:rPr>
          <w:tab/>
        </w:r>
        <w:r>
          <w:rPr>
            <w:webHidden/>
          </w:rPr>
          <w:fldChar w:fldCharType="begin"/>
        </w:r>
        <w:r>
          <w:rPr>
            <w:webHidden/>
          </w:rPr>
          <w:instrText xml:space="preserve"> PAGEREF _Toc8806685 \h </w:instrText>
        </w:r>
      </w:ins>
      <w:r>
        <w:rPr>
          <w:webHidden/>
        </w:rPr>
      </w:r>
      <w:r>
        <w:rPr>
          <w:webHidden/>
        </w:rPr>
        <w:fldChar w:fldCharType="separate"/>
      </w:r>
      <w:ins w:id="14" w:author="LEO" w:date="2019-05-15T09:57:00Z">
        <w:r>
          <w:rPr>
            <w:webHidden/>
          </w:rPr>
          <w:t>12</w:t>
        </w:r>
        <w:r>
          <w:rPr>
            <w:webHidden/>
          </w:rPr>
          <w:fldChar w:fldCharType="end"/>
        </w:r>
        <w:r w:rsidRPr="00E12F80">
          <w:rPr>
            <w:rStyle w:val="Hyperlink"/>
          </w:rPr>
          <w:fldChar w:fldCharType="end"/>
        </w:r>
      </w:ins>
    </w:p>
    <w:p w:rsidR="001715F9" w:rsidRDefault="001715F9">
      <w:pPr>
        <w:pStyle w:val="TOC1"/>
        <w:rPr>
          <w:ins w:id="15" w:author="LEO" w:date="2019-05-15T09:57:00Z"/>
          <w:rFonts w:asciiTheme="minorHAnsi" w:eastAsiaTheme="minorEastAsia" w:hAnsiTheme="minorHAnsi" w:cstheme="minorBidi"/>
          <w:sz w:val="22"/>
          <w:szCs w:val="22"/>
        </w:rPr>
      </w:pPr>
      <w:ins w:id="16" w:author="LEO" w:date="2019-05-15T09:57:00Z">
        <w:r w:rsidRPr="00E12F80">
          <w:rPr>
            <w:rStyle w:val="Hyperlink"/>
          </w:rPr>
          <w:fldChar w:fldCharType="begin"/>
        </w:r>
        <w:r w:rsidRPr="00E12F80">
          <w:rPr>
            <w:rStyle w:val="Hyperlink"/>
          </w:rPr>
          <w:instrText xml:space="preserve"> </w:instrText>
        </w:r>
        <w:r>
          <w:instrText>HYPERLINK \l "_Toc8806686"</w:instrText>
        </w:r>
        <w:r w:rsidRPr="00E12F80">
          <w:rPr>
            <w:rStyle w:val="Hyperlink"/>
          </w:rPr>
          <w:instrText xml:space="preserve"> </w:instrText>
        </w:r>
        <w:r w:rsidRPr="00E12F80">
          <w:rPr>
            <w:rStyle w:val="Hyperlink"/>
          </w:rPr>
          <w:fldChar w:fldCharType="separate"/>
        </w:r>
        <w:r w:rsidRPr="00E12F80">
          <w:rPr>
            <w:rStyle w:val="Hyperlink"/>
          </w:rPr>
          <w:t>LỜI MỞ ĐẦU</w:t>
        </w:r>
        <w:r>
          <w:rPr>
            <w:webHidden/>
          </w:rPr>
          <w:tab/>
        </w:r>
        <w:r>
          <w:rPr>
            <w:webHidden/>
          </w:rPr>
          <w:fldChar w:fldCharType="begin"/>
        </w:r>
        <w:r>
          <w:rPr>
            <w:webHidden/>
          </w:rPr>
          <w:instrText xml:space="preserve"> PAGEREF _Toc8806686 \h </w:instrText>
        </w:r>
      </w:ins>
      <w:r>
        <w:rPr>
          <w:webHidden/>
        </w:rPr>
      </w:r>
      <w:r>
        <w:rPr>
          <w:webHidden/>
        </w:rPr>
        <w:fldChar w:fldCharType="separate"/>
      </w:r>
      <w:ins w:id="17" w:author="LEO" w:date="2019-05-15T09:57:00Z">
        <w:r>
          <w:rPr>
            <w:webHidden/>
          </w:rPr>
          <w:t>13</w:t>
        </w:r>
        <w:r>
          <w:rPr>
            <w:webHidden/>
          </w:rPr>
          <w:fldChar w:fldCharType="end"/>
        </w:r>
        <w:r w:rsidRPr="00E12F80">
          <w:rPr>
            <w:rStyle w:val="Hyperlink"/>
          </w:rPr>
          <w:fldChar w:fldCharType="end"/>
        </w:r>
      </w:ins>
    </w:p>
    <w:p w:rsidR="001715F9" w:rsidRDefault="001715F9">
      <w:pPr>
        <w:pStyle w:val="TOC1"/>
        <w:rPr>
          <w:ins w:id="18" w:author="LEO" w:date="2019-05-15T09:57:00Z"/>
          <w:rFonts w:asciiTheme="minorHAnsi" w:eastAsiaTheme="minorEastAsia" w:hAnsiTheme="minorHAnsi" w:cstheme="minorBidi"/>
          <w:sz w:val="22"/>
          <w:szCs w:val="22"/>
        </w:rPr>
      </w:pPr>
      <w:ins w:id="19" w:author="LEO" w:date="2019-05-15T09:57:00Z">
        <w:r w:rsidRPr="00E12F80">
          <w:rPr>
            <w:rStyle w:val="Hyperlink"/>
          </w:rPr>
          <w:fldChar w:fldCharType="begin"/>
        </w:r>
        <w:r w:rsidRPr="00E12F80">
          <w:rPr>
            <w:rStyle w:val="Hyperlink"/>
          </w:rPr>
          <w:instrText xml:space="preserve"> </w:instrText>
        </w:r>
        <w:r>
          <w:instrText>HYPERLINK \l "_Toc8806687"</w:instrText>
        </w:r>
        <w:r w:rsidRPr="00E12F80">
          <w:rPr>
            <w:rStyle w:val="Hyperlink"/>
          </w:rPr>
          <w:instrText xml:space="preserve"> </w:instrText>
        </w:r>
        <w:r w:rsidRPr="00E12F80">
          <w:rPr>
            <w:rStyle w:val="Hyperlink"/>
          </w:rPr>
          <w:fldChar w:fldCharType="separate"/>
        </w:r>
        <w:r w:rsidRPr="00E12F80">
          <w:rPr>
            <w:rStyle w:val="Hyperlink"/>
          </w:rPr>
          <w:t>CHƯƠNG 1 : GIỚI THIỆU</w:t>
        </w:r>
        <w:r>
          <w:rPr>
            <w:webHidden/>
          </w:rPr>
          <w:tab/>
        </w:r>
        <w:r>
          <w:rPr>
            <w:webHidden/>
          </w:rPr>
          <w:fldChar w:fldCharType="begin"/>
        </w:r>
        <w:r>
          <w:rPr>
            <w:webHidden/>
          </w:rPr>
          <w:instrText xml:space="preserve"> PAGEREF _Toc8806687 \h </w:instrText>
        </w:r>
      </w:ins>
      <w:r>
        <w:rPr>
          <w:webHidden/>
        </w:rPr>
      </w:r>
      <w:r>
        <w:rPr>
          <w:webHidden/>
        </w:rPr>
        <w:fldChar w:fldCharType="separate"/>
      </w:r>
      <w:ins w:id="20" w:author="LEO" w:date="2019-05-15T09:57:00Z">
        <w:r>
          <w:rPr>
            <w:webHidden/>
          </w:rPr>
          <w:t>14</w:t>
        </w:r>
        <w:r>
          <w:rPr>
            <w:webHidden/>
          </w:rPr>
          <w:fldChar w:fldCharType="end"/>
        </w:r>
        <w:r w:rsidRPr="00E12F80">
          <w:rPr>
            <w:rStyle w:val="Hyperlink"/>
          </w:rPr>
          <w:fldChar w:fldCharType="end"/>
        </w:r>
      </w:ins>
    </w:p>
    <w:p w:rsidR="001715F9" w:rsidRDefault="001715F9">
      <w:pPr>
        <w:pStyle w:val="TOC2"/>
        <w:rPr>
          <w:ins w:id="21" w:author="LEO" w:date="2019-05-15T09:57:00Z"/>
          <w:rFonts w:asciiTheme="minorHAnsi" w:eastAsiaTheme="minorEastAsia" w:hAnsiTheme="minorHAnsi" w:cstheme="minorBidi"/>
          <w:noProof/>
          <w:sz w:val="22"/>
          <w:szCs w:val="22"/>
        </w:rPr>
      </w:pPr>
      <w:ins w:id="22"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"_Toc8806688"</w:instrText>
        </w:r>
        <w:r w:rsidRPr="00E12F80">
          <w:rPr>
            <w:rStyle w:val="Hyperlink"/>
            <w:noProof/>
          </w:rPr>
          <w:instrText xml:space="preserve"> </w:instrText>
        </w:r>
        <w:r w:rsidRPr="00E12F80">
          <w:rPr>
            <w:rStyle w:val="Hyperlink"/>
            <w:noProof/>
          </w:rPr>
          <w:fldChar w:fldCharType="separate"/>
        </w:r>
        <w:r w:rsidRPr="00E12F80">
          <w:rPr>
            <w:rStyle w:val="Hyperlink"/>
            <w:noProof/>
          </w:rPr>
          <w:t>1.1 Tổng quan</w:t>
        </w:r>
        <w:r>
          <w:rPr>
            <w:noProof/>
            <w:webHidden/>
          </w:rPr>
          <w:tab/>
        </w:r>
        <w:r>
          <w:rPr>
            <w:noProof/>
            <w:webHidden/>
          </w:rPr>
          <w:fldChar w:fldCharType="begin"/>
        </w:r>
        <w:r>
          <w:rPr>
            <w:noProof/>
            <w:webHidden/>
          </w:rPr>
          <w:instrText xml:space="preserve"> PAGEREF _Toc8806688 \h </w:instrText>
        </w:r>
      </w:ins>
      <w:r>
        <w:rPr>
          <w:noProof/>
          <w:webHidden/>
        </w:rPr>
      </w:r>
      <w:r>
        <w:rPr>
          <w:noProof/>
          <w:webHidden/>
        </w:rPr>
        <w:fldChar w:fldCharType="separate"/>
      </w:r>
      <w:ins w:id="23" w:author="LEO" w:date="2019-05-15T09:57:00Z">
        <w:r>
          <w:rPr>
            <w:noProof/>
            <w:webHidden/>
          </w:rPr>
          <w:t>14</w:t>
        </w:r>
        <w:r>
          <w:rPr>
            <w:noProof/>
            <w:webHidden/>
          </w:rPr>
          <w:fldChar w:fldCharType="end"/>
        </w:r>
        <w:r w:rsidRPr="00E12F80">
          <w:rPr>
            <w:rStyle w:val="Hyperlink"/>
            <w:noProof/>
          </w:rPr>
          <w:fldChar w:fldCharType="end"/>
        </w:r>
      </w:ins>
    </w:p>
    <w:p w:rsidR="001715F9" w:rsidRDefault="001715F9">
      <w:pPr>
        <w:pStyle w:val="TOC2"/>
        <w:rPr>
          <w:ins w:id="24" w:author="LEO" w:date="2019-05-15T09:57:00Z"/>
          <w:rFonts w:asciiTheme="minorHAnsi" w:eastAsiaTheme="minorEastAsia" w:hAnsiTheme="minorHAnsi" w:cstheme="minorBidi"/>
          <w:noProof/>
          <w:sz w:val="22"/>
          <w:szCs w:val="22"/>
        </w:rPr>
      </w:pPr>
      <w:ins w:id="25"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"_Toc8806689"</w:instrText>
        </w:r>
        <w:r w:rsidRPr="00E12F80">
          <w:rPr>
            <w:rStyle w:val="Hyperlink"/>
            <w:noProof/>
          </w:rPr>
          <w:instrText xml:space="preserve"> </w:instrText>
        </w:r>
        <w:r w:rsidRPr="00E12F80">
          <w:rPr>
            <w:rStyle w:val="Hyperlink"/>
            <w:noProof/>
          </w:rPr>
          <w:fldChar w:fldCharType="separate"/>
        </w:r>
        <w:r w:rsidRPr="00E12F80">
          <w:rPr>
            <w:rStyle w:val="Hyperlink"/>
            <w:noProof/>
          </w:rPr>
          <w:t>1.2 Mục tiêu đề tài</w:t>
        </w:r>
        <w:r>
          <w:rPr>
            <w:noProof/>
            <w:webHidden/>
          </w:rPr>
          <w:tab/>
        </w:r>
        <w:r>
          <w:rPr>
            <w:noProof/>
            <w:webHidden/>
          </w:rPr>
          <w:fldChar w:fldCharType="begin"/>
        </w:r>
        <w:r>
          <w:rPr>
            <w:noProof/>
            <w:webHidden/>
          </w:rPr>
          <w:instrText xml:space="preserve"> PAGEREF _Toc8806689 \h </w:instrText>
        </w:r>
      </w:ins>
      <w:r>
        <w:rPr>
          <w:noProof/>
          <w:webHidden/>
        </w:rPr>
      </w:r>
      <w:r>
        <w:rPr>
          <w:noProof/>
          <w:webHidden/>
        </w:rPr>
        <w:fldChar w:fldCharType="separate"/>
      </w:r>
      <w:ins w:id="26" w:author="LEO" w:date="2019-05-15T09:57:00Z">
        <w:r>
          <w:rPr>
            <w:noProof/>
            <w:webHidden/>
          </w:rPr>
          <w:t>15</w:t>
        </w:r>
        <w:r>
          <w:rPr>
            <w:noProof/>
            <w:webHidden/>
          </w:rPr>
          <w:fldChar w:fldCharType="end"/>
        </w:r>
        <w:r w:rsidRPr="00E12F80">
          <w:rPr>
            <w:rStyle w:val="Hyperlink"/>
            <w:noProof/>
          </w:rPr>
          <w:fldChar w:fldCharType="end"/>
        </w:r>
      </w:ins>
    </w:p>
    <w:p w:rsidR="001715F9" w:rsidRDefault="001715F9">
      <w:pPr>
        <w:pStyle w:val="TOC2"/>
        <w:rPr>
          <w:ins w:id="27" w:author="LEO" w:date="2019-05-15T09:57:00Z"/>
          <w:rFonts w:asciiTheme="minorHAnsi" w:eastAsiaTheme="minorEastAsia" w:hAnsiTheme="minorHAnsi" w:cstheme="minorBidi"/>
          <w:noProof/>
          <w:sz w:val="22"/>
          <w:szCs w:val="22"/>
        </w:rPr>
      </w:pPr>
      <w:ins w:id="28"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"_Toc8806690"</w:instrText>
        </w:r>
        <w:r w:rsidRPr="00E12F80">
          <w:rPr>
            <w:rStyle w:val="Hyperlink"/>
            <w:noProof/>
          </w:rPr>
          <w:instrText xml:space="preserve"> </w:instrText>
        </w:r>
        <w:r w:rsidRPr="00E12F80">
          <w:rPr>
            <w:rStyle w:val="Hyperlink"/>
            <w:noProof/>
          </w:rPr>
          <w:fldChar w:fldCharType="separate"/>
        </w:r>
        <w:r w:rsidRPr="00E12F80">
          <w:rPr>
            <w:rStyle w:val="Hyperlink"/>
            <w:noProof/>
          </w:rPr>
          <w:t>1.3 Phạm vi đề tài</w:t>
        </w:r>
        <w:r>
          <w:rPr>
            <w:noProof/>
            <w:webHidden/>
          </w:rPr>
          <w:tab/>
        </w:r>
        <w:r>
          <w:rPr>
            <w:noProof/>
            <w:webHidden/>
          </w:rPr>
          <w:fldChar w:fldCharType="begin"/>
        </w:r>
        <w:r>
          <w:rPr>
            <w:noProof/>
            <w:webHidden/>
          </w:rPr>
          <w:instrText xml:space="preserve"> PAGEREF _Toc8806690 \h </w:instrText>
        </w:r>
      </w:ins>
      <w:r>
        <w:rPr>
          <w:noProof/>
          <w:webHidden/>
        </w:rPr>
      </w:r>
      <w:r>
        <w:rPr>
          <w:noProof/>
          <w:webHidden/>
        </w:rPr>
        <w:fldChar w:fldCharType="separate"/>
      </w:r>
      <w:ins w:id="29" w:author="LEO" w:date="2019-05-15T09:57:00Z">
        <w:r>
          <w:rPr>
            <w:noProof/>
            <w:webHidden/>
          </w:rPr>
          <w:t>16</w:t>
        </w:r>
        <w:r>
          <w:rPr>
            <w:noProof/>
            <w:webHidden/>
          </w:rPr>
          <w:fldChar w:fldCharType="end"/>
        </w:r>
        <w:r w:rsidRPr="00E12F80">
          <w:rPr>
            <w:rStyle w:val="Hyperlink"/>
            <w:noProof/>
          </w:rPr>
          <w:fldChar w:fldCharType="end"/>
        </w:r>
      </w:ins>
    </w:p>
    <w:p w:rsidR="001715F9" w:rsidRDefault="001715F9">
      <w:pPr>
        <w:pStyle w:val="TOC2"/>
        <w:rPr>
          <w:ins w:id="30" w:author="LEO" w:date="2019-05-15T09:57:00Z"/>
          <w:rFonts w:asciiTheme="minorHAnsi" w:eastAsiaTheme="minorEastAsia" w:hAnsiTheme="minorHAnsi" w:cstheme="minorBidi"/>
          <w:noProof/>
          <w:sz w:val="22"/>
          <w:szCs w:val="22"/>
        </w:rPr>
      </w:pPr>
      <w:ins w:id="31"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"_Toc8806691"</w:instrText>
        </w:r>
        <w:r w:rsidRPr="00E12F80">
          <w:rPr>
            <w:rStyle w:val="Hyperlink"/>
            <w:noProof/>
          </w:rPr>
          <w:instrText xml:space="preserve"> </w:instrText>
        </w:r>
        <w:r w:rsidRPr="00E12F80">
          <w:rPr>
            <w:rStyle w:val="Hyperlink"/>
            <w:noProof/>
          </w:rPr>
          <w:fldChar w:fldCharType="separate"/>
        </w:r>
        <w:r w:rsidRPr="00E12F80">
          <w:rPr>
            <w:rStyle w:val="Hyperlink"/>
            <w:noProof/>
          </w:rPr>
          <w:t>1.4 Mô tả yêu cầu chức năng</w:t>
        </w:r>
        <w:r>
          <w:rPr>
            <w:noProof/>
            <w:webHidden/>
          </w:rPr>
          <w:tab/>
        </w:r>
        <w:r>
          <w:rPr>
            <w:noProof/>
            <w:webHidden/>
          </w:rPr>
          <w:fldChar w:fldCharType="begin"/>
        </w:r>
        <w:r>
          <w:rPr>
            <w:noProof/>
            <w:webHidden/>
          </w:rPr>
          <w:instrText xml:space="preserve"> PAGEREF _Toc8806691 \h </w:instrText>
        </w:r>
      </w:ins>
      <w:r>
        <w:rPr>
          <w:noProof/>
          <w:webHidden/>
        </w:rPr>
      </w:r>
      <w:r>
        <w:rPr>
          <w:noProof/>
          <w:webHidden/>
        </w:rPr>
        <w:fldChar w:fldCharType="separate"/>
      </w:r>
      <w:ins w:id="32" w:author="LEO" w:date="2019-05-15T09:57:00Z">
        <w:r>
          <w:rPr>
            <w:noProof/>
            <w:webHidden/>
          </w:rPr>
          <w:t>17</w:t>
        </w:r>
        <w:r>
          <w:rPr>
            <w:noProof/>
            <w:webHidden/>
          </w:rPr>
          <w:fldChar w:fldCharType="end"/>
        </w:r>
        <w:r w:rsidRPr="00E12F80">
          <w:rPr>
            <w:rStyle w:val="Hyperlink"/>
            <w:noProof/>
          </w:rPr>
          <w:fldChar w:fldCharType="end"/>
        </w:r>
      </w:ins>
    </w:p>
    <w:p w:rsidR="001715F9" w:rsidRDefault="001715F9">
      <w:pPr>
        <w:pStyle w:val="TOC1"/>
        <w:rPr>
          <w:ins w:id="33" w:author="LEO" w:date="2019-05-15T09:57:00Z"/>
          <w:rFonts w:asciiTheme="minorHAnsi" w:eastAsiaTheme="minorEastAsia" w:hAnsiTheme="minorHAnsi" w:cstheme="minorBidi"/>
          <w:sz w:val="22"/>
          <w:szCs w:val="22"/>
        </w:rPr>
      </w:pPr>
      <w:ins w:id="34" w:author="LEO" w:date="2019-05-15T09:57:00Z">
        <w:r w:rsidRPr="00E12F80">
          <w:rPr>
            <w:rStyle w:val="Hyperlink"/>
          </w:rPr>
          <w:fldChar w:fldCharType="begin"/>
        </w:r>
        <w:r w:rsidRPr="00E12F80">
          <w:rPr>
            <w:rStyle w:val="Hyperlink"/>
          </w:rPr>
          <w:instrText xml:space="preserve"> </w:instrText>
        </w:r>
        <w:r>
          <w:instrText>HYPERLINK \l "_Toc8806692"</w:instrText>
        </w:r>
        <w:r w:rsidRPr="00E12F80">
          <w:rPr>
            <w:rStyle w:val="Hyperlink"/>
          </w:rPr>
          <w:instrText xml:space="preserve"> </w:instrText>
        </w:r>
        <w:r w:rsidRPr="00E12F80">
          <w:rPr>
            <w:rStyle w:val="Hyperlink"/>
          </w:rPr>
          <w:fldChar w:fldCharType="separate"/>
        </w:r>
        <w:r w:rsidRPr="00E12F80">
          <w:rPr>
            <w:rStyle w:val="Hyperlink"/>
          </w:rPr>
          <w:t>CHƯƠNG 2 : CƠ SỞ LÝ THUYẾT</w:t>
        </w:r>
        <w:r>
          <w:rPr>
            <w:webHidden/>
          </w:rPr>
          <w:tab/>
        </w:r>
        <w:r>
          <w:rPr>
            <w:webHidden/>
          </w:rPr>
          <w:fldChar w:fldCharType="begin"/>
        </w:r>
        <w:r>
          <w:rPr>
            <w:webHidden/>
          </w:rPr>
          <w:instrText xml:space="preserve"> PAGEREF _Toc8806692 \h </w:instrText>
        </w:r>
      </w:ins>
      <w:r>
        <w:rPr>
          <w:webHidden/>
        </w:rPr>
      </w:r>
      <w:r>
        <w:rPr>
          <w:webHidden/>
        </w:rPr>
        <w:fldChar w:fldCharType="separate"/>
      </w:r>
      <w:ins w:id="35" w:author="LEO" w:date="2019-05-15T09:57:00Z">
        <w:r>
          <w:rPr>
            <w:webHidden/>
          </w:rPr>
          <w:t>23</w:t>
        </w:r>
        <w:r>
          <w:rPr>
            <w:webHidden/>
          </w:rPr>
          <w:fldChar w:fldCharType="end"/>
        </w:r>
        <w:r w:rsidRPr="00E12F80">
          <w:rPr>
            <w:rStyle w:val="Hyperlink"/>
          </w:rPr>
          <w:fldChar w:fldCharType="end"/>
        </w:r>
      </w:ins>
    </w:p>
    <w:p w:rsidR="001715F9" w:rsidRDefault="001715F9">
      <w:pPr>
        <w:pStyle w:val="TOC2"/>
        <w:rPr>
          <w:ins w:id="36" w:author="LEO" w:date="2019-05-15T09:57:00Z"/>
          <w:rFonts w:asciiTheme="minorHAnsi" w:eastAsiaTheme="minorEastAsia" w:hAnsiTheme="minorHAnsi" w:cstheme="minorBidi"/>
          <w:noProof/>
          <w:sz w:val="22"/>
          <w:szCs w:val="22"/>
        </w:rPr>
      </w:pPr>
      <w:ins w:id="37"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"_Toc8806693"</w:instrText>
        </w:r>
        <w:r w:rsidRPr="00E12F80">
          <w:rPr>
            <w:rStyle w:val="Hyperlink"/>
            <w:noProof/>
          </w:rPr>
          <w:instrText xml:space="preserve"> </w:instrText>
        </w:r>
        <w:r w:rsidRPr="00E12F80">
          <w:rPr>
            <w:rStyle w:val="Hyperlink"/>
            <w:noProof/>
          </w:rPr>
          <w:fldChar w:fldCharType="separate"/>
        </w:r>
        <w:r w:rsidRPr="00E12F80">
          <w:rPr>
            <w:rStyle w:val="Hyperlink"/>
            <w:noProof/>
          </w:rPr>
          <w:t>2.1 Spring Boot</w:t>
        </w:r>
        <w:r>
          <w:rPr>
            <w:noProof/>
            <w:webHidden/>
          </w:rPr>
          <w:tab/>
        </w:r>
        <w:r>
          <w:rPr>
            <w:noProof/>
            <w:webHidden/>
          </w:rPr>
          <w:fldChar w:fldCharType="begin"/>
        </w:r>
        <w:r>
          <w:rPr>
            <w:noProof/>
            <w:webHidden/>
          </w:rPr>
          <w:instrText xml:space="preserve"> PAGEREF _Toc8806693 \h </w:instrText>
        </w:r>
      </w:ins>
      <w:r>
        <w:rPr>
          <w:noProof/>
          <w:webHidden/>
        </w:rPr>
      </w:r>
      <w:r>
        <w:rPr>
          <w:noProof/>
          <w:webHidden/>
        </w:rPr>
        <w:fldChar w:fldCharType="separate"/>
      </w:r>
      <w:ins w:id="38" w:author="LEO" w:date="2019-05-15T09:57:00Z">
        <w:r>
          <w:rPr>
            <w:noProof/>
            <w:webHidden/>
          </w:rPr>
          <w:t>23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39" w:author="LEO" w:date="2019-05-15T09:57:00Z"/>
          <w:rFonts w:asciiTheme="minorHAnsi" w:eastAsiaTheme="minorEastAsia" w:hAnsiTheme="minorHAnsi" w:cstheme="minorBidi"/>
          <w:noProof/>
          <w:sz w:val="22"/>
          <w:szCs w:val="22"/>
        </w:rPr>
      </w:pPr>
      <w:ins w:id="40"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"_Toc8806694"</w:instrText>
        </w:r>
        <w:r w:rsidRPr="00E12F80">
          <w:rPr>
            <w:rStyle w:val="Hyperlink"/>
            <w:noProof/>
          </w:rPr>
          <w:instrText xml:space="preserve"> </w:instrText>
        </w:r>
        <w:r w:rsidRPr="00E12F80">
          <w:rPr>
            <w:rStyle w:val="Hyperlink"/>
            <w:noProof/>
          </w:rPr>
          <w:fldChar w:fldCharType="separate"/>
        </w:r>
        <w:r w:rsidRPr="00E12F80">
          <w:rPr>
            <w:rStyle w:val="Hyperlink"/>
            <w:noProof/>
          </w:rPr>
          <w:t>2.1.1</w:t>
        </w:r>
        <w:r w:rsidRPr="00E12F80">
          <w:rPr>
            <w:rStyle w:val="Hyperlink"/>
            <w:iCs/>
            <w:noProof/>
          </w:rPr>
          <w:t xml:space="preserve"> Kiến trúc và các thành phần của Spring Boot</w:t>
        </w:r>
        <w:r>
          <w:rPr>
            <w:noProof/>
            <w:webHidden/>
          </w:rPr>
          <w:tab/>
        </w:r>
        <w:r>
          <w:rPr>
            <w:noProof/>
            <w:webHidden/>
          </w:rPr>
          <w:fldChar w:fldCharType="begin"/>
        </w:r>
        <w:r>
          <w:rPr>
            <w:noProof/>
            <w:webHidden/>
          </w:rPr>
          <w:instrText xml:space="preserve"> PAGEREF _Toc8806694 \h </w:instrText>
        </w:r>
      </w:ins>
      <w:r>
        <w:rPr>
          <w:noProof/>
          <w:webHidden/>
        </w:rPr>
      </w:r>
      <w:r>
        <w:rPr>
          <w:noProof/>
          <w:webHidden/>
        </w:rPr>
        <w:fldChar w:fldCharType="separate"/>
      </w:r>
      <w:ins w:id="41" w:author="LEO" w:date="2019-05-15T09:57:00Z">
        <w:r>
          <w:rPr>
            <w:noProof/>
            <w:webHidden/>
          </w:rPr>
          <w:t>23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42" w:author="LEO" w:date="2019-05-15T09:57:00Z"/>
          <w:rFonts w:asciiTheme="minorHAnsi" w:eastAsiaTheme="minorEastAsia" w:hAnsiTheme="minorHAnsi" w:cstheme="minorBidi"/>
          <w:noProof/>
          <w:sz w:val="22"/>
          <w:szCs w:val="22"/>
        </w:rPr>
      </w:pPr>
      <w:ins w:id="43"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"_Toc8806695"</w:instrText>
        </w:r>
        <w:r w:rsidRPr="00E12F80">
          <w:rPr>
            <w:rStyle w:val="Hyperlink"/>
            <w:noProof/>
          </w:rPr>
          <w:instrText xml:space="preserve"> </w:instrText>
        </w:r>
        <w:r w:rsidRPr="00E12F80">
          <w:rPr>
            <w:rStyle w:val="Hyperlink"/>
            <w:noProof/>
          </w:rPr>
          <w:fldChar w:fldCharType="separate"/>
        </w:r>
        <w:r w:rsidRPr="00E12F80">
          <w:rPr>
            <w:rStyle w:val="Hyperlink"/>
            <w:noProof/>
          </w:rPr>
          <w:t>2.1.2</w:t>
        </w:r>
        <w:r w:rsidRPr="00E12F80">
          <w:rPr>
            <w:rStyle w:val="Hyperlink"/>
            <w:iCs/>
            <w:noProof/>
          </w:rPr>
          <w:t xml:space="preserve"> Lợi ích sử dụng Spring Boot</w:t>
        </w:r>
        <w:r>
          <w:rPr>
            <w:noProof/>
            <w:webHidden/>
          </w:rPr>
          <w:tab/>
        </w:r>
        <w:r>
          <w:rPr>
            <w:noProof/>
            <w:webHidden/>
          </w:rPr>
          <w:fldChar w:fldCharType="begin"/>
        </w:r>
        <w:r>
          <w:rPr>
            <w:noProof/>
            <w:webHidden/>
          </w:rPr>
          <w:instrText xml:space="preserve"> PAGEREF _Toc8806695 \h </w:instrText>
        </w:r>
      </w:ins>
      <w:r>
        <w:rPr>
          <w:noProof/>
          <w:webHidden/>
        </w:rPr>
      </w:r>
      <w:r>
        <w:rPr>
          <w:noProof/>
          <w:webHidden/>
        </w:rPr>
        <w:fldChar w:fldCharType="separate"/>
      </w:r>
      <w:ins w:id="44" w:author="LEO" w:date="2019-05-15T09:57:00Z">
        <w:r>
          <w:rPr>
            <w:noProof/>
            <w:webHidden/>
          </w:rPr>
          <w:t>25</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45" w:author="LEO" w:date="2019-05-15T09:57:00Z"/>
          <w:rFonts w:asciiTheme="minorHAnsi" w:eastAsiaTheme="minorEastAsia" w:hAnsiTheme="minorHAnsi" w:cstheme="minorBidi"/>
          <w:noProof/>
          <w:sz w:val="22"/>
          <w:szCs w:val="22"/>
        </w:rPr>
      </w:pPr>
      <w:ins w:id="46"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"_Toc8806696"</w:instrText>
        </w:r>
        <w:r w:rsidRPr="00E12F80">
          <w:rPr>
            <w:rStyle w:val="Hyperlink"/>
            <w:noProof/>
          </w:rPr>
          <w:instrText xml:space="preserve"> </w:instrText>
        </w:r>
        <w:r w:rsidRPr="00E12F80">
          <w:rPr>
            <w:rStyle w:val="Hyperlink"/>
            <w:noProof/>
          </w:rPr>
          <w:fldChar w:fldCharType="separate"/>
        </w:r>
        <w:r w:rsidRPr="00E12F80">
          <w:rPr>
            <w:rStyle w:val="Hyperlink"/>
            <w:noProof/>
          </w:rPr>
          <w:t>2.1.3 Các dependency sử dụng trong project</w:t>
        </w:r>
        <w:r>
          <w:rPr>
            <w:noProof/>
            <w:webHidden/>
          </w:rPr>
          <w:tab/>
        </w:r>
        <w:r>
          <w:rPr>
            <w:noProof/>
            <w:webHidden/>
          </w:rPr>
          <w:fldChar w:fldCharType="begin"/>
        </w:r>
        <w:r>
          <w:rPr>
            <w:noProof/>
            <w:webHidden/>
          </w:rPr>
          <w:instrText xml:space="preserve"> PAGEREF _Toc8806696 \h </w:instrText>
        </w:r>
      </w:ins>
      <w:r>
        <w:rPr>
          <w:noProof/>
          <w:webHidden/>
        </w:rPr>
      </w:r>
      <w:r>
        <w:rPr>
          <w:noProof/>
          <w:webHidden/>
        </w:rPr>
        <w:fldChar w:fldCharType="separate"/>
      </w:r>
      <w:ins w:id="47" w:author="LEO" w:date="2019-05-15T09:57:00Z">
        <w:r>
          <w:rPr>
            <w:noProof/>
            <w:webHidden/>
          </w:rPr>
          <w:t>26</w:t>
        </w:r>
        <w:r>
          <w:rPr>
            <w:noProof/>
            <w:webHidden/>
          </w:rPr>
          <w:fldChar w:fldCharType="end"/>
        </w:r>
        <w:r w:rsidRPr="00E12F80">
          <w:rPr>
            <w:rStyle w:val="Hyperlink"/>
            <w:noProof/>
          </w:rPr>
          <w:fldChar w:fldCharType="end"/>
        </w:r>
      </w:ins>
    </w:p>
    <w:p w:rsidR="001715F9" w:rsidRDefault="001715F9">
      <w:pPr>
        <w:pStyle w:val="TOC2"/>
        <w:rPr>
          <w:ins w:id="48" w:author="LEO" w:date="2019-05-15T09:57:00Z"/>
          <w:rFonts w:asciiTheme="minorHAnsi" w:eastAsiaTheme="minorEastAsia" w:hAnsiTheme="minorHAnsi" w:cstheme="minorBidi"/>
          <w:noProof/>
          <w:sz w:val="22"/>
          <w:szCs w:val="22"/>
        </w:rPr>
      </w:pPr>
      <w:ins w:id="49"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"_Toc8806697"</w:instrText>
        </w:r>
        <w:r w:rsidRPr="00E12F80">
          <w:rPr>
            <w:rStyle w:val="Hyperlink"/>
            <w:noProof/>
          </w:rPr>
          <w:instrText xml:space="preserve"> </w:instrText>
        </w:r>
        <w:r w:rsidRPr="00E12F80">
          <w:rPr>
            <w:rStyle w:val="Hyperlink"/>
            <w:noProof/>
          </w:rPr>
          <w:fldChar w:fldCharType="separate"/>
        </w:r>
        <w:r w:rsidRPr="00E12F80">
          <w:rPr>
            <w:rStyle w:val="Hyperlink"/>
            <w:noProof/>
          </w:rPr>
          <w:t>2.2 Angular</w:t>
        </w:r>
        <w:r>
          <w:rPr>
            <w:noProof/>
            <w:webHidden/>
          </w:rPr>
          <w:tab/>
        </w:r>
        <w:r>
          <w:rPr>
            <w:noProof/>
            <w:webHidden/>
          </w:rPr>
          <w:fldChar w:fldCharType="begin"/>
        </w:r>
        <w:r>
          <w:rPr>
            <w:noProof/>
            <w:webHidden/>
          </w:rPr>
          <w:instrText xml:space="preserve"> PAGEREF _Toc8806697 \h </w:instrText>
        </w:r>
      </w:ins>
      <w:r>
        <w:rPr>
          <w:noProof/>
          <w:webHidden/>
        </w:rPr>
      </w:r>
      <w:r>
        <w:rPr>
          <w:noProof/>
          <w:webHidden/>
        </w:rPr>
        <w:fldChar w:fldCharType="separate"/>
      </w:r>
      <w:ins w:id="50" w:author="LEO" w:date="2019-05-15T09:57:00Z">
        <w:r>
          <w:rPr>
            <w:noProof/>
            <w:webHidden/>
          </w:rPr>
          <w:t>27</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51" w:author="LEO" w:date="2019-05-15T09:57:00Z"/>
          <w:rFonts w:asciiTheme="minorHAnsi" w:eastAsiaTheme="minorEastAsia" w:hAnsiTheme="minorHAnsi" w:cstheme="minorBidi"/>
          <w:noProof/>
          <w:sz w:val="22"/>
          <w:szCs w:val="22"/>
        </w:rPr>
      </w:pPr>
      <w:ins w:id="52"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"_Toc8806698"</w:instrText>
        </w:r>
        <w:r w:rsidRPr="00E12F80">
          <w:rPr>
            <w:rStyle w:val="Hyperlink"/>
            <w:noProof/>
          </w:rPr>
          <w:instrText xml:space="preserve"> </w:instrText>
        </w:r>
        <w:r w:rsidRPr="00E12F80">
          <w:rPr>
            <w:rStyle w:val="Hyperlink"/>
            <w:noProof/>
          </w:rPr>
          <w:fldChar w:fldCharType="separate"/>
        </w:r>
        <w:r w:rsidRPr="00E12F80">
          <w:rPr>
            <w:rStyle w:val="Hyperlink"/>
            <w:iCs/>
            <w:noProof/>
          </w:rPr>
          <w:t>2.2.1 Giới thiệu về Angular</w:t>
        </w:r>
        <w:r>
          <w:rPr>
            <w:noProof/>
            <w:webHidden/>
          </w:rPr>
          <w:tab/>
        </w:r>
        <w:r>
          <w:rPr>
            <w:noProof/>
            <w:webHidden/>
          </w:rPr>
          <w:fldChar w:fldCharType="begin"/>
        </w:r>
        <w:r>
          <w:rPr>
            <w:noProof/>
            <w:webHidden/>
          </w:rPr>
          <w:instrText xml:space="preserve"> PAGEREF _Toc8806698 \h </w:instrText>
        </w:r>
      </w:ins>
      <w:r>
        <w:rPr>
          <w:noProof/>
          <w:webHidden/>
        </w:rPr>
      </w:r>
      <w:r>
        <w:rPr>
          <w:noProof/>
          <w:webHidden/>
        </w:rPr>
        <w:fldChar w:fldCharType="separate"/>
      </w:r>
      <w:ins w:id="53" w:author="LEO" w:date="2019-05-15T09:57:00Z">
        <w:r>
          <w:rPr>
            <w:noProof/>
            <w:webHidden/>
          </w:rPr>
          <w:t>27</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54" w:author="LEO" w:date="2019-05-15T09:57:00Z"/>
          <w:rFonts w:asciiTheme="minorHAnsi" w:eastAsiaTheme="minorEastAsia" w:hAnsiTheme="minorHAnsi" w:cstheme="minorBidi"/>
          <w:noProof/>
          <w:sz w:val="22"/>
          <w:szCs w:val="22"/>
        </w:rPr>
      </w:pPr>
      <w:ins w:id="55"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"_Toc8806699"</w:instrText>
        </w:r>
        <w:r w:rsidRPr="00E12F80">
          <w:rPr>
            <w:rStyle w:val="Hyperlink"/>
            <w:noProof/>
          </w:rPr>
          <w:instrText xml:space="preserve"> </w:instrText>
        </w:r>
        <w:r w:rsidRPr="00E12F80">
          <w:rPr>
            <w:rStyle w:val="Hyperlink"/>
            <w:noProof/>
          </w:rPr>
          <w:fldChar w:fldCharType="separate"/>
        </w:r>
        <w:r w:rsidRPr="00E12F80">
          <w:rPr>
            <w:rStyle w:val="Hyperlink"/>
            <w:iCs/>
            <w:noProof/>
          </w:rPr>
          <w:t>2.2.2 Tổng quan về kiến trúc</w:t>
        </w:r>
        <w:r>
          <w:rPr>
            <w:noProof/>
            <w:webHidden/>
          </w:rPr>
          <w:tab/>
        </w:r>
        <w:r>
          <w:rPr>
            <w:noProof/>
            <w:webHidden/>
          </w:rPr>
          <w:fldChar w:fldCharType="begin"/>
        </w:r>
        <w:r>
          <w:rPr>
            <w:noProof/>
            <w:webHidden/>
          </w:rPr>
          <w:instrText xml:space="preserve"> PAGEREF _Toc8806699 \h </w:instrText>
        </w:r>
      </w:ins>
      <w:r>
        <w:rPr>
          <w:noProof/>
          <w:webHidden/>
        </w:rPr>
      </w:r>
      <w:r>
        <w:rPr>
          <w:noProof/>
          <w:webHidden/>
        </w:rPr>
        <w:fldChar w:fldCharType="separate"/>
      </w:r>
      <w:ins w:id="56" w:author="LEO" w:date="2019-05-15T09:57:00Z">
        <w:r>
          <w:rPr>
            <w:noProof/>
            <w:webHidden/>
          </w:rPr>
          <w:t>28</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57" w:author="LEO" w:date="2019-05-15T09:57:00Z"/>
          <w:rFonts w:asciiTheme="minorHAnsi" w:eastAsiaTheme="minorEastAsia" w:hAnsiTheme="minorHAnsi" w:cstheme="minorBidi"/>
          <w:noProof/>
          <w:sz w:val="22"/>
          <w:szCs w:val="22"/>
        </w:rPr>
      </w:pPr>
      <w:ins w:id="58"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"_Toc8806700"</w:instrText>
        </w:r>
        <w:r w:rsidRPr="00E12F80">
          <w:rPr>
            <w:rStyle w:val="Hyperlink"/>
            <w:noProof/>
          </w:rPr>
          <w:instrText xml:space="preserve"> </w:instrText>
        </w:r>
        <w:r w:rsidRPr="00E12F80">
          <w:rPr>
            <w:rStyle w:val="Hyperlink"/>
            <w:noProof/>
          </w:rPr>
          <w:fldChar w:fldCharType="separate"/>
        </w:r>
        <w:r w:rsidRPr="00E12F80">
          <w:rPr>
            <w:rStyle w:val="Hyperlink"/>
            <w:iCs/>
            <w:noProof/>
          </w:rPr>
          <w:t>2.2.3 Angular CLI (Command-line Interface)</w:t>
        </w:r>
        <w:r>
          <w:rPr>
            <w:noProof/>
            <w:webHidden/>
          </w:rPr>
          <w:tab/>
        </w:r>
        <w:r>
          <w:rPr>
            <w:noProof/>
            <w:webHidden/>
          </w:rPr>
          <w:fldChar w:fldCharType="begin"/>
        </w:r>
        <w:r>
          <w:rPr>
            <w:noProof/>
            <w:webHidden/>
          </w:rPr>
          <w:instrText xml:space="preserve"> PAGEREF _Toc8806700 \h </w:instrText>
        </w:r>
      </w:ins>
      <w:r>
        <w:rPr>
          <w:noProof/>
          <w:webHidden/>
        </w:rPr>
      </w:r>
      <w:r>
        <w:rPr>
          <w:noProof/>
          <w:webHidden/>
        </w:rPr>
        <w:fldChar w:fldCharType="separate"/>
      </w:r>
      <w:ins w:id="59" w:author="LEO" w:date="2019-05-15T09:57:00Z">
        <w:r>
          <w:rPr>
            <w:noProof/>
            <w:webHidden/>
          </w:rPr>
          <w:t>30</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60" w:author="LEO" w:date="2019-05-15T09:57:00Z"/>
          <w:rFonts w:asciiTheme="minorHAnsi" w:eastAsiaTheme="minorEastAsia" w:hAnsiTheme="minorHAnsi" w:cstheme="minorBidi"/>
          <w:noProof/>
          <w:sz w:val="22"/>
          <w:szCs w:val="22"/>
        </w:rPr>
      </w:pPr>
      <w:ins w:id="61"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"_Toc8806701"</w:instrText>
        </w:r>
        <w:r w:rsidRPr="00E12F80">
          <w:rPr>
            <w:rStyle w:val="Hyperlink"/>
            <w:noProof/>
          </w:rPr>
          <w:instrText xml:space="preserve"> </w:instrText>
        </w:r>
        <w:r w:rsidRPr="00E12F80">
          <w:rPr>
            <w:rStyle w:val="Hyperlink"/>
            <w:noProof/>
          </w:rPr>
          <w:fldChar w:fldCharType="separate"/>
        </w:r>
        <w:r w:rsidRPr="00E12F80">
          <w:rPr>
            <w:rStyle w:val="Hyperlink"/>
            <w:iCs/>
            <w:noProof/>
          </w:rPr>
          <w:t>2.2.4</w:t>
        </w:r>
        <w:r w:rsidRPr="00E12F80">
          <w:rPr>
            <w:rStyle w:val="Hyperlink"/>
            <w:noProof/>
          </w:rPr>
          <w:t xml:space="preserve"> C</w:t>
        </w:r>
        <w:r w:rsidRPr="00E12F80">
          <w:rPr>
            <w:rStyle w:val="Hyperlink"/>
            <w:iCs/>
            <w:noProof/>
          </w:rPr>
          <w:t>ác chức năng chính của Angular</w:t>
        </w:r>
        <w:r>
          <w:rPr>
            <w:noProof/>
            <w:webHidden/>
          </w:rPr>
          <w:tab/>
        </w:r>
        <w:r>
          <w:rPr>
            <w:noProof/>
            <w:webHidden/>
          </w:rPr>
          <w:fldChar w:fldCharType="begin"/>
        </w:r>
        <w:r>
          <w:rPr>
            <w:noProof/>
            <w:webHidden/>
          </w:rPr>
          <w:instrText xml:space="preserve"> PAGEREF _Toc8806701 \h </w:instrText>
        </w:r>
      </w:ins>
      <w:r>
        <w:rPr>
          <w:noProof/>
          <w:webHidden/>
        </w:rPr>
      </w:r>
      <w:r>
        <w:rPr>
          <w:noProof/>
          <w:webHidden/>
        </w:rPr>
        <w:fldChar w:fldCharType="separate"/>
      </w:r>
      <w:ins w:id="62" w:author="LEO" w:date="2019-05-15T09:57:00Z">
        <w:r>
          <w:rPr>
            <w:noProof/>
            <w:webHidden/>
          </w:rPr>
          <w:t>30</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63" w:author="LEO" w:date="2019-05-15T09:57:00Z"/>
          <w:rFonts w:asciiTheme="minorHAnsi" w:eastAsiaTheme="minorEastAsia" w:hAnsiTheme="minorHAnsi" w:cstheme="minorBidi"/>
          <w:noProof/>
          <w:sz w:val="22"/>
          <w:szCs w:val="22"/>
        </w:rPr>
      </w:pPr>
      <w:ins w:id="64"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"_Toc8806702"</w:instrText>
        </w:r>
        <w:r w:rsidRPr="00E12F80">
          <w:rPr>
            <w:rStyle w:val="Hyperlink"/>
            <w:noProof/>
          </w:rPr>
          <w:instrText xml:space="preserve"> </w:instrText>
        </w:r>
        <w:r w:rsidRPr="00E12F80">
          <w:rPr>
            <w:rStyle w:val="Hyperlink"/>
            <w:noProof/>
          </w:rPr>
          <w:fldChar w:fldCharType="separate"/>
        </w:r>
        <w:r w:rsidRPr="00E12F80">
          <w:rPr>
            <w:rStyle w:val="Hyperlink"/>
            <w:iCs/>
            <w:noProof/>
          </w:rPr>
          <w:t>2.2.5</w:t>
        </w:r>
        <w:r w:rsidRPr="00E12F80">
          <w:rPr>
            <w:rStyle w:val="Hyperlink"/>
            <w:noProof/>
          </w:rPr>
          <w:t xml:space="preserve"> S</w:t>
        </w:r>
        <w:r w:rsidRPr="00E12F80">
          <w:rPr>
            <w:rStyle w:val="Hyperlink"/>
            <w:iCs/>
            <w:noProof/>
          </w:rPr>
          <w:t>o sánh Angular với các công nghệ front-end khác:</w:t>
        </w:r>
        <w:r>
          <w:rPr>
            <w:noProof/>
            <w:webHidden/>
          </w:rPr>
          <w:tab/>
        </w:r>
        <w:r>
          <w:rPr>
            <w:noProof/>
            <w:webHidden/>
          </w:rPr>
          <w:fldChar w:fldCharType="begin"/>
        </w:r>
        <w:r>
          <w:rPr>
            <w:noProof/>
            <w:webHidden/>
          </w:rPr>
          <w:instrText xml:space="preserve"> PAGEREF _Toc8806702 \h </w:instrText>
        </w:r>
      </w:ins>
      <w:r>
        <w:rPr>
          <w:noProof/>
          <w:webHidden/>
        </w:rPr>
      </w:r>
      <w:r>
        <w:rPr>
          <w:noProof/>
          <w:webHidden/>
        </w:rPr>
        <w:fldChar w:fldCharType="separate"/>
      </w:r>
      <w:ins w:id="65" w:author="LEO" w:date="2019-05-15T09:57:00Z">
        <w:r>
          <w:rPr>
            <w:noProof/>
            <w:webHidden/>
          </w:rPr>
          <w:t>32</w:t>
        </w:r>
        <w:r>
          <w:rPr>
            <w:noProof/>
            <w:webHidden/>
          </w:rPr>
          <w:fldChar w:fldCharType="end"/>
        </w:r>
        <w:r w:rsidRPr="00E12F80">
          <w:rPr>
            <w:rStyle w:val="Hyperlink"/>
            <w:noProof/>
          </w:rPr>
          <w:fldChar w:fldCharType="end"/>
        </w:r>
      </w:ins>
    </w:p>
    <w:p w:rsidR="001715F9" w:rsidRDefault="001715F9">
      <w:pPr>
        <w:pStyle w:val="TOC2"/>
        <w:rPr>
          <w:ins w:id="66" w:author="LEO" w:date="2019-05-15T09:57:00Z"/>
          <w:rFonts w:asciiTheme="minorHAnsi" w:eastAsiaTheme="minorEastAsia" w:hAnsiTheme="minorHAnsi" w:cstheme="minorBidi"/>
          <w:noProof/>
          <w:sz w:val="22"/>
          <w:szCs w:val="22"/>
        </w:rPr>
      </w:pPr>
      <w:ins w:id="67"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"_Toc8806703"</w:instrText>
        </w:r>
        <w:r w:rsidRPr="00E12F80">
          <w:rPr>
            <w:rStyle w:val="Hyperlink"/>
            <w:noProof/>
          </w:rPr>
          <w:instrText xml:space="preserve"> </w:instrText>
        </w:r>
        <w:r w:rsidRPr="00E12F80">
          <w:rPr>
            <w:rStyle w:val="Hyperlink"/>
            <w:noProof/>
          </w:rPr>
          <w:fldChar w:fldCharType="separate"/>
        </w:r>
        <w:r w:rsidRPr="00E12F80">
          <w:rPr>
            <w:rStyle w:val="Hyperlink"/>
            <w:noProof/>
          </w:rPr>
          <w:t>2.3 MySQL</w:t>
        </w:r>
        <w:r>
          <w:rPr>
            <w:noProof/>
            <w:webHidden/>
          </w:rPr>
          <w:tab/>
        </w:r>
        <w:r>
          <w:rPr>
            <w:noProof/>
            <w:webHidden/>
          </w:rPr>
          <w:fldChar w:fldCharType="begin"/>
        </w:r>
        <w:r>
          <w:rPr>
            <w:noProof/>
            <w:webHidden/>
          </w:rPr>
          <w:instrText xml:space="preserve"> PAGEREF _Toc8806703 \h </w:instrText>
        </w:r>
      </w:ins>
      <w:r>
        <w:rPr>
          <w:noProof/>
          <w:webHidden/>
        </w:rPr>
      </w:r>
      <w:r>
        <w:rPr>
          <w:noProof/>
          <w:webHidden/>
        </w:rPr>
        <w:fldChar w:fldCharType="separate"/>
      </w:r>
      <w:ins w:id="68" w:author="LEO" w:date="2019-05-15T09:57:00Z">
        <w:r>
          <w:rPr>
            <w:noProof/>
            <w:webHidden/>
          </w:rPr>
          <w:t>33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69" w:author="LEO" w:date="2019-05-15T09:57:00Z"/>
          <w:rFonts w:asciiTheme="minorHAnsi" w:eastAsiaTheme="minorEastAsia" w:hAnsiTheme="minorHAnsi" w:cstheme="minorBidi"/>
          <w:noProof/>
          <w:sz w:val="22"/>
          <w:szCs w:val="22"/>
        </w:rPr>
      </w:pPr>
      <w:ins w:id="70"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"_Toc8806704"</w:instrText>
        </w:r>
        <w:r w:rsidRPr="00E12F80">
          <w:rPr>
            <w:rStyle w:val="Hyperlink"/>
            <w:noProof/>
          </w:rPr>
          <w:instrText xml:space="preserve"> </w:instrText>
        </w:r>
        <w:r w:rsidRPr="00E12F80">
          <w:rPr>
            <w:rStyle w:val="Hyperlink"/>
            <w:noProof/>
          </w:rPr>
          <w:fldChar w:fldCharType="separate"/>
        </w:r>
        <w:r w:rsidRPr="00E12F80">
          <w:rPr>
            <w:rStyle w:val="Hyperlink"/>
            <w:iCs/>
            <w:noProof/>
          </w:rPr>
          <w:t>2.3.1 Cơ sở dữ liệu</w:t>
        </w:r>
        <w:r>
          <w:rPr>
            <w:noProof/>
            <w:webHidden/>
          </w:rPr>
          <w:tab/>
        </w:r>
        <w:r>
          <w:rPr>
            <w:noProof/>
            <w:webHidden/>
          </w:rPr>
          <w:fldChar w:fldCharType="begin"/>
        </w:r>
        <w:r>
          <w:rPr>
            <w:noProof/>
            <w:webHidden/>
          </w:rPr>
          <w:instrText xml:space="preserve"> PAGEREF _Toc8806704 \h </w:instrText>
        </w:r>
      </w:ins>
      <w:r>
        <w:rPr>
          <w:noProof/>
          <w:webHidden/>
        </w:rPr>
      </w:r>
      <w:r>
        <w:rPr>
          <w:noProof/>
          <w:webHidden/>
        </w:rPr>
        <w:fldChar w:fldCharType="separate"/>
      </w:r>
      <w:ins w:id="71" w:author="LEO" w:date="2019-05-15T09:57:00Z">
        <w:r>
          <w:rPr>
            <w:noProof/>
            <w:webHidden/>
          </w:rPr>
          <w:t>33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72" w:author="LEO" w:date="2019-05-15T09:57:00Z"/>
          <w:rFonts w:asciiTheme="minorHAnsi" w:eastAsiaTheme="minorEastAsia" w:hAnsiTheme="minorHAnsi" w:cstheme="minorBidi"/>
          <w:noProof/>
          <w:sz w:val="22"/>
          <w:szCs w:val="22"/>
        </w:rPr>
      </w:pPr>
      <w:ins w:id="73"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"_Toc8806705"</w:instrText>
        </w:r>
        <w:r w:rsidRPr="00E12F80">
          <w:rPr>
            <w:rStyle w:val="Hyperlink"/>
            <w:noProof/>
          </w:rPr>
          <w:instrText xml:space="preserve"> </w:instrText>
        </w:r>
        <w:r w:rsidRPr="00E12F80">
          <w:rPr>
            <w:rStyle w:val="Hyperlink"/>
            <w:noProof/>
          </w:rPr>
          <w:fldChar w:fldCharType="separate"/>
        </w:r>
        <w:r w:rsidRPr="00E12F80">
          <w:rPr>
            <w:rStyle w:val="Hyperlink"/>
            <w:iCs/>
            <w:noProof/>
          </w:rPr>
          <w:t>2.3.2 Hệ quản trị dữ liệu quan hệ:</w:t>
        </w:r>
        <w:r>
          <w:rPr>
            <w:noProof/>
            <w:webHidden/>
          </w:rPr>
          <w:tab/>
        </w:r>
        <w:r>
          <w:rPr>
            <w:noProof/>
            <w:webHidden/>
          </w:rPr>
          <w:fldChar w:fldCharType="begin"/>
        </w:r>
        <w:r>
          <w:rPr>
            <w:noProof/>
            <w:webHidden/>
          </w:rPr>
          <w:instrText xml:space="preserve"> PAGEREF _Toc8806705 \h </w:instrText>
        </w:r>
      </w:ins>
      <w:r>
        <w:rPr>
          <w:noProof/>
          <w:webHidden/>
        </w:rPr>
      </w:r>
      <w:r>
        <w:rPr>
          <w:noProof/>
          <w:webHidden/>
        </w:rPr>
        <w:fldChar w:fldCharType="separate"/>
      </w:r>
      <w:ins w:id="74" w:author="LEO" w:date="2019-05-15T09:57:00Z">
        <w:r>
          <w:rPr>
            <w:noProof/>
            <w:webHidden/>
          </w:rPr>
          <w:t>34</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75" w:author="LEO" w:date="2019-05-15T09:57:00Z"/>
          <w:rFonts w:asciiTheme="minorHAnsi" w:eastAsiaTheme="minorEastAsia" w:hAnsiTheme="minorHAnsi" w:cstheme="minorBidi"/>
          <w:noProof/>
          <w:sz w:val="22"/>
          <w:szCs w:val="22"/>
        </w:rPr>
      </w:pPr>
      <w:ins w:id="76"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"_Toc8806706"</w:instrText>
        </w:r>
        <w:r w:rsidRPr="00E12F80">
          <w:rPr>
            <w:rStyle w:val="Hyperlink"/>
            <w:noProof/>
          </w:rPr>
          <w:instrText xml:space="preserve"> </w:instrText>
        </w:r>
        <w:r w:rsidRPr="00E12F80">
          <w:rPr>
            <w:rStyle w:val="Hyperlink"/>
            <w:noProof/>
          </w:rPr>
          <w:fldChar w:fldCharType="separate"/>
        </w:r>
        <w:r w:rsidRPr="00E12F80">
          <w:rPr>
            <w:rStyle w:val="Hyperlink"/>
            <w:iCs/>
            <w:noProof/>
          </w:rPr>
          <w:t>2.3.3 MySQL và lợi ích khi sử dụng MySQL:</w:t>
        </w:r>
        <w:r>
          <w:rPr>
            <w:noProof/>
            <w:webHidden/>
          </w:rPr>
          <w:tab/>
        </w:r>
        <w:r>
          <w:rPr>
            <w:noProof/>
            <w:webHidden/>
          </w:rPr>
          <w:fldChar w:fldCharType="begin"/>
        </w:r>
        <w:r>
          <w:rPr>
            <w:noProof/>
            <w:webHidden/>
          </w:rPr>
          <w:instrText xml:space="preserve"> PAGEREF _Toc8806706 \h </w:instrText>
        </w:r>
      </w:ins>
      <w:r>
        <w:rPr>
          <w:noProof/>
          <w:webHidden/>
        </w:rPr>
      </w:r>
      <w:r>
        <w:rPr>
          <w:noProof/>
          <w:webHidden/>
        </w:rPr>
        <w:fldChar w:fldCharType="separate"/>
      </w:r>
      <w:ins w:id="77" w:author="LEO" w:date="2019-05-15T09:57:00Z">
        <w:r>
          <w:rPr>
            <w:noProof/>
            <w:webHidden/>
          </w:rPr>
          <w:t>35</w:t>
        </w:r>
        <w:r>
          <w:rPr>
            <w:noProof/>
            <w:webHidden/>
          </w:rPr>
          <w:fldChar w:fldCharType="end"/>
        </w:r>
        <w:r w:rsidRPr="00E12F80">
          <w:rPr>
            <w:rStyle w:val="Hyperlink"/>
            <w:noProof/>
          </w:rPr>
          <w:fldChar w:fldCharType="end"/>
        </w:r>
      </w:ins>
    </w:p>
    <w:p w:rsidR="001715F9" w:rsidRDefault="001715F9">
      <w:pPr>
        <w:pStyle w:val="TOC2"/>
        <w:rPr>
          <w:ins w:id="78" w:author="LEO" w:date="2019-05-15T09:57:00Z"/>
          <w:rFonts w:asciiTheme="minorHAnsi" w:eastAsiaTheme="minorEastAsia" w:hAnsiTheme="minorHAnsi" w:cstheme="minorBidi"/>
          <w:noProof/>
          <w:sz w:val="22"/>
          <w:szCs w:val="22"/>
        </w:rPr>
      </w:pPr>
      <w:ins w:id="79"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"_Toc8806707"</w:instrText>
        </w:r>
        <w:r w:rsidRPr="00E12F80">
          <w:rPr>
            <w:rStyle w:val="Hyperlink"/>
            <w:noProof/>
          </w:rPr>
          <w:instrText xml:space="preserve"> </w:instrText>
        </w:r>
        <w:r w:rsidRPr="00E12F80">
          <w:rPr>
            <w:rStyle w:val="Hyperlink"/>
            <w:noProof/>
          </w:rPr>
          <w:fldChar w:fldCharType="separate"/>
        </w:r>
        <w:r w:rsidRPr="00E12F80">
          <w:rPr>
            <w:rStyle w:val="Hyperlink"/>
            <w:noProof/>
          </w:rPr>
          <w:t>2.4 Maven</w:t>
        </w:r>
        <w:r>
          <w:rPr>
            <w:noProof/>
            <w:webHidden/>
          </w:rPr>
          <w:tab/>
        </w:r>
        <w:r>
          <w:rPr>
            <w:noProof/>
            <w:webHidden/>
          </w:rPr>
          <w:fldChar w:fldCharType="begin"/>
        </w:r>
        <w:r>
          <w:rPr>
            <w:noProof/>
            <w:webHidden/>
          </w:rPr>
          <w:instrText xml:space="preserve"> PAGEREF _Toc8806707 \h </w:instrText>
        </w:r>
      </w:ins>
      <w:r>
        <w:rPr>
          <w:noProof/>
          <w:webHidden/>
        </w:rPr>
      </w:r>
      <w:r>
        <w:rPr>
          <w:noProof/>
          <w:webHidden/>
        </w:rPr>
        <w:fldChar w:fldCharType="separate"/>
      </w:r>
      <w:ins w:id="80" w:author="LEO" w:date="2019-05-15T09:57:00Z">
        <w:r>
          <w:rPr>
            <w:noProof/>
            <w:webHidden/>
          </w:rPr>
          <w:t>35</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81" w:author="LEO" w:date="2019-05-15T09:57:00Z"/>
          <w:rFonts w:asciiTheme="minorHAnsi" w:eastAsiaTheme="minorEastAsia" w:hAnsiTheme="minorHAnsi" w:cstheme="minorBidi"/>
          <w:noProof/>
          <w:sz w:val="22"/>
          <w:szCs w:val="22"/>
        </w:rPr>
      </w:pPr>
      <w:ins w:id="82"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"_Toc8806708"</w:instrText>
        </w:r>
        <w:r w:rsidRPr="00E12F80">
          <w:rPr>
            <w:rStyle w:val="Hyperlink"/>
            <w:noProof/>
          </w:rPr>
          <w:instrText xml:space="preserve"> </w:instrText>
        </w:r>
        <w:r w:rsidRPr="00E12F80">
          <w:rPr>
            <w:rStyle w:val="Hyperlink"/>
            <w:noProof/>
          </w:rPr>
          <w:fldChar w:fldCharType="separate"/>
        </w:r>
        <w:r w:rsidRPr="00E12F80">
          <w:rPr>
            <w:rStyle w:val="Hyperlink"/>
            <w:iCs/>
            <w:noProof/>
          </w:rPr>
          <w:t>2.4.1 Tổng quan về Apache Maven:</w:t>
        </w:r>
        <w:r>
          <w:rPr>
            <w:noProof/>
            <w:webHidden/>
          </w:rPr>
          <w:tab/>
        </w:r>
        <w:r>
          <w:rPr>
            <w:noProof/>
            <w:webHidden/>
          </w:rPr>
          <w:fldChar w:fldCharType="begin"/>
        </w:r>
        <w:r>
          <w:rPr>
            <w:noProof/>
            <w:webHidden/>
          </w:rPr>
          <w:instrText xml:space="preserve"> PAGEREF _Toc8806708 \h </w:instrText>
        </w:r>
      </w:ins>
      <w:r>
        <w:rPr>
          <w:noProof/>
          <w:webHidden/>
        </w:rPr>
      </w:r>
      <w:r>
        <w:rPr>
          <w:noProof/>
          <w:webHidden/>
        </w:rPr>
        <w:fldChar w:fldCharType="separate"/>
      </w:r>
      <w:ins w:id="83" w:author="LEO" w:date="2019-05-15T09:57:00Z">
        <w:r>
          <w:rPr>
            <w:noProof/>
            <w:webHidden/>
          </w:rPr>
          <w:t>35</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84" w:author="LEO" w:date="2019-05-15T09:57:00Z"/>
          <w:rFonts w:asciiTheme="minorHAnsi" w:eastAsiaTheme="minorEastAsia" w:hAnsiTheme="minorHAnsi" w:cstheme="minorBidi"/>
          <w:noProof/>
          <w:sz w:val="22"/>
          <w:szCs w:val="22"/>
        </w:rPr>
      </w:pPr>
      <w:ins w:id="85"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"_Toc8806709"</w:instrText>
        </w:r>
        <w:r w:rsidRPr="00E12F80">
          <w:rPr>
            <w:rStyle w:val="Hyperlink"/>
            <w:noProof/>
          </w:rPr>
          <w:instrText xml:space="preserve"> </w:instrText>
        </w:r>
        <w:r w:rsidRPr="00E12F80">
          <w:rPr>
            <w:rStyle w:val="Hyperlink"/>
            <w:noProof/>
          </w:rPr>
          <w:fldChar w:fldCharType="separate"/>
        </w:r>
        <w:r w:rsidRPr="00E12F80">
          <w:rPr>
            <w:rStyle w:val="Hyperlink"/>
            <w:iCs/>
            <w:noProof/>
          </w:rPr>
          <w:t>2.4.2 Lợi ích khi sử dụng Apache Maven:</w:t>
        </w:r>
        <w:r>
          <w:rPr>
            <w:noProof/>
            <w:webHidden/>
          </w:rPr>
          <w:tab/>
        </w:r>
        <w:r>
          <w:rPr>
            <w:noProof/>
            <w:webHidden/>
          </w:rPr>
          <w:fldChar w:fldCharType="begin"/>
        </w:r>
        <w:r>
          <w:rPr>
            <w:noProof/>
            <w:webHidden/>
          </w:rPr>
          <w:instrText xml:space="preserve"> PAGEREF _Toc8806709 \h </w:instrText>
        </w:r>
      </w:ins>
      <w:r>
        <w:rPr>
          <w:noProof/>
          <w:webHidden/>
        </w:rPr>
      </w:r>
      <w:r>
        <w:rPr>
          <w:noProof/>
          <w:webHidden/>
        </w:rPr>
        <w:fldChar w:fldCharType="separate"/>
      </w:r>
      <w:ins w:id="86" w:author="LEO" w:date="2019-05-15T09:57:00Z">
        <w:r>
          <w:rPr>
            <w:noProof/>
            <w:webHidden/>
          </w:rPr>
          <w:t>36</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87" w:author="LEO" w:date="2019-05-15T09:57:00Z"/>
          <w:rFonts w:asciiTheme="minorHAnsi" w:eastAsiaTheme="minorEastAsia" w:hAnsiTheme="minorHAnsi" w:cstheme="minorBidi"/>
          <w:noProof/>
          <w:sz w:val="22"/>
          <w:szCs w:val="22"/>
        </w:rPr>
      </w:pPr>
      <w:ins w:id="88"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"_Toc8806710"</w:instrText>
        </w:r>
        <w:r w:rsidRPr="00E12F80">
          <w:rPr>
            <w:rStyle w:val="Hyperlink"/>
            <w:noProof/>
          </w:rPr>
          <w:instrText xml:space="preserve"> </w:instrText>
        </w:r>
        <w:r w:rsidRPr="00E12F80">
          <w:rPr>
            <w:rStyle w:val="Hyperlink"/>
            <w:noProof/>
          </w:rPr>
          <w:fldChar w:fldCharType="separate"/>
        </w:r>
        <w:r w:rsidRPr="00E12F80">
          <w:rPr>
            <w:rStyle w:val="Hyperlink"/>
            <w:iCs/>
            <w:noProof/>
          </w:rPr>
          <w:t>2.4.3 Ứng dụng Apache Maven vào dự án:</w:t>
        </w:r>
        <w:r>
          <w:rPr>
            <w:noProof/>
            <w:webHidden/>
          </w:rPr>
          <w:tab/>
        </w:r>
        <w:r>
          <w:rPr>
            <w:noProof/>
            <w:webHidden/>
          </w:rPr>
          <w:fldChar w:fldCharType="begin"/>
        </w:r>
        <w:r>
          <w:rPr>
            <w:noProof/>
            <w:webHidden/>
          </w:rPr>
          <w:instrText xml:space="preserve"> PAGEREF _Toc8806710 \h </w:instrText>
        </w:r>
      </w:ins>
      <w:r>
        <w:rPr>
          <w:noProof/>
          <w:webHidden/>
        </w:rPr>
      </w:r>
      <w:r>
        <w:rPr>
          <w:noProof/>
          <w:webHidden/>
        </w:rPr>
        <w:fldChar w:fldCharType="separate"/>
      </w:r>
      <w:ins w:id="89" w:author="LEO" w:date="2019-05-15T09:57:00Z">
        <w:r>
          <w:rPr>
            <w:noProof/>
            <w:webHidden/>
          </w:rPr>
          <w:t>36</w:t>
        </w:r>
        <w:r>
          <w:rPr>
            <w:noProof/>
            <w:webHidden/>
          </w:rPr>
          <w:fldChar w:fldCharType="end"/>
        </w:r>
        <w:r w:rsidRPr="00E12F80">
          <w:rPr>
            <w:rStyle w:val="Hyperlink"/>
            <w:noProof/>
          </w:rPr>
          <w:fldChar w:fldCharType="end"/>
        </w:r>
      </w:ins>
    </w:p>
    <w:p w:rsidR="001715F9" w:rsidRDefault="001715F9">
      <w:pPr>
        <w:pStyle w:val="TOC1"/>
        <w:rPr>
          <w:ins w:id="90" w:author="LEO" w:date="2019-05-15T09:57:00Z"/>
          <w:rFonts w:asciiTheme="minorHAnsi" w:eastAsiaTheme="minorEastAsia" w:hAnsiTheme="minorHAnsi" w:cstheme="minorBidi"/>
          <w:sz w:val="22"/>
          <w:szCs w:val="22"/>
        </w:rPr>
      </w:pPr>
      <w:ins w:id="91" w:author="LEO" w:date="2019-05-15T09:57:00Z">
        <w:r w:rsidRPr="00E12F80">
          <w:rPr>
            <w:rStyle w:val="Hyperlink"/>
          </w:rPr>
          <w:lastRenderedPageBreak/>
          <w:fldChar w:fldCharType="begin"/>
        </w:r>
        <w:r w:rsidRPr="00E12F80">
          <w:rPr>
            <w:rStyle w:val="Hyperlink"/>
          </w:rPr>
          <w:instrText xml:space="preserve"> </w:instrText>
        </w:r>
        <w:r>
          <w:instrText>HYPERLINK \l "_Toc8806711"</w:instrText>
        </w:r>
        <w:r w:rsidRPr="00E12F80">
          <w:rPr>
            <w:rStyle w:val="Hyperlink"/>
          </w:rPr>
          <w:instrText xml:space="preserve"> </w:instrText>
        </w:r>
        <w:r w:rsidRPr="00E12F80">
          <w:rPr>
            <w:rStyle w:val="Hyperlink"/>
          </w:rPr>
          <w:fldChar w:fldCharType="separate"/>
        </w:r>
        <w:r w:rsidRPr="00E12F80">
          <w:rPr>
            <w:rStyle w:val="Hyperlink"/>
          </w:rPr>
          <w:t>CHƯƠNG 3 : PHÂN TÍCH VÀ THIẾT KẾ</w:t>
        </w:r>
        <w:r>
          <w:rPr>
            <w:webHidden/>
          </w:rPr>
          <w:tab/>
        </w:r>
        <w:r>
          <w:rPr>
            <w:webHidden/>
          </w:rPr>
          <w:fldChar w:fldCharType="begin"/>
        </w:r>
        <w:r>
          <w:rPr>
            <w:webHidden/>
          </w:rPr>
          <w:instrText xml:space="preserve"> PAGEREF _Toc8806711 \h </w:instrText>
        </w:r>
      </w:ins>
      <w:r>
        <w:rPr>
          <w:webHidden/>
        </w:rPr>
      </w:r>
      <w:r>
        <w:rPr>
          <w:webHidden/>
        </w:rPr>
        <w:fldChar w:fldCharType="separate"/>
      </w:r>
      <w:ins w:id="92" w:author="LEO" w:date="2019-05-15T09:57:00Z">
        <w:r>
          <w:rPr>
            <w:webHidden/>
          </w:rPr>
          <w:t>39</w:t>
        </w:r>
        <w:r>
          <w:rPr>
            <w:webHidden/>
          </w:rPr>
          <w:fldChar w:fldCharType="end"/>
        </w:r>
        <w:r w:rsidRPr="00E12F80">
          <w:rPr>
            <w:rStyle w:val="Hyperlink"/>
          </w:rPr>
          <w:fldChar w:fldCharType="end"/>
        </w:r>
      </w:ins>
    </w:p>
    <w:p w:rsidR="001715F9" w:rsidRDefault="001715F9">
      <w:pPr>
        <w:pStyle w:val="TOC2"/>
        <w:rPr>
          <w:ins w:id="93" w:author="LEO" w:date="2019-05-15T09:57:00Z"/>
          <w:rFonts w:asciiTheme="minorHAnsi" w:eastAsiaTheme="minorEastAsia" w:hAnsiTheme="minorHAnsi" w:cstheme="minorBidi"/>
          <w:noProof/>
          <w:sz w:val="22"/>
          <w:szCs w:val="22"/>
        </w:rPr>
      </w:pPr>
      <w:ins w:id="94"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"_Toc8806712"</w:instrText>
        </w:r>
        <w:r w:rsidRPr="00E12F80">
          <w:rPr>
            <w:rStyle w:val="Hyperlink"/>
            <w:noProof/>
          </w:rPr>
          <w:instrText xml:space="preserve"> </w:instrText>
        </w:r>
        <w:r w:rsidRPr="00E12F80">
          <w:rPr>
            <w:rStyle w:val="Hyperlink"/>
            <w:noProof/>
          </w:rPr>
          <w:fldChar w:fldCharType="separate"/>
        </w:r>
        <w:r w:rsidRPr="00E12F80">
          <w:rPr>
            <w:rStyle w:val="Hyperlink"/>
            <w:noProof/>
          </w:rPr>
          <w:t>3.1 Mô tả tổng quan ứng dụng</w:t>
        </w:r>
        <w:r>
          <w:rPr>
            <w:noProof/>
            <w:webHidden/>
          </w:rPr>
          <w:tab/>
        </w:r>
        <w:r>
          <w:rPr>
            <w:noProof/>
            <w:webHidden/>
          </w:rPr>
          <w:fldChar w:fldCharType="begin"/>
        </w:r>
        <w:r>
          <w:rPr>
            <w:noProof/>
            <w:webHidden/>
          </w:rPr>
          <w:instrText xml:space="preserve"> PAGEREF _Toc8806712 \h </w:instrText>
        </w:r>
      </w:ins>
      <w:r>
        <w:rPr>
          <w:noProof/>
          <w:webHidden/>
        </w:rPr>
      </w:r>
      <w:r>
        <w:rPr>
          <w:noProof/>
          <w:webHidden/>
        </w:rPr>
        <w:fldChar w:fldCharType="separate"/>
      </w:r>
      <w:ins w:id="95" w:author="LEO" w:date="2019-05-15T09:57:00Z">
        <w:r>
          <w:rPr>
            <w:noProof/>
            <w:webHidden/>
          </w:rPr>
          <w:t>39</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96" w:author="LEO" w:date="2019-05-15T09:57:00Z"/>
          <w:rFonts w:asciiTheme="minorHAnsi" w:eastAsiaTheme="minorEastAsia" w:hAnsiTheme="minorHAnsi" w:cstheme="minorBidi"/>
          <w:noProof/>
          <w:sz w:val="22"/>
          <w:szCs w:val="22"/>
        </w:rPr>
      </w:pPr>
      <w:ins w:id="97"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"_Toc8806713"</w:instrText>
        </w:r>
        <w:r w:rsidRPr="00E12F80">
          <w:rPr>
            <w:rStyle w:val="Hyperlink"/>
            <w:noProof/>
          </w:rPr>
          <w:instrText xml:space="preserve"> </w:instrText>
        </w:r>
        <w:r w:rsidRPr="00E12F80">
          <w:rPr>
            <w:rStyle w:val="Hyperlink"/>
            <w:noProof/>
          </w:rPr>
          <w:fldChar w:fldCharType="separate"/>
        </w:r>
        <w:r w:rsidRPr="00E12F80">
          <w:rPr>
            <w:rStyle w:val="Hyperlink"/>
            <w:noProof/>
          </w:rPr>
          <w:t>3.1.1 Mô hình Usecase tổng quát</w:t>
        </w:r>
        <w:r>
          <w:rPr>
            <w:noProof/>
            <w:webHidden/>
          </w:rPr>
          <w:tab/>
        </w:r>
        <w:r>
          <w:rPr>
            <w:noProof/>
            <w:webHidden/>
          </w:rPr>
          <w:fldChar w:fldCharType="begin"/>
        </w:r>
        <w:r>
          <w:rPr>
            <w:noProof/>
            <w:webHidden/>
          </w:rPr>
          <w:instrText xml:space="preserve"> PAGEREF _Toc8806713 \h </w:instrText>
        </w:r>
      </w:ins>
      <w:r>
        <w:rPr>
          <w:noProof/>
          <w:webHidden/>
        </w:rPr>
      </w:r>
      <w:r>
        <w:rPr>
          <w:noProof/>
          <w:webHidden/>
        </w:rPr>
        <w:fldChar w:fldCharType="separate"/>
      </w:r>
      <w:ins w:id="98" w:author="LEO" w:date="2019-05-15T09:57:00Z">
        <w:r>
          <w:rPr>
            <w:noProof/>
            <w:webHidden/>
          </w:rPr>
          <w:t>39</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99" w:author="LEO" w:date="2019-05-15T09:57:00Z"/>
          <w:rFonts w:asciiTheme="minorHAnsi" w:eastAsiaTheme="minorEastAsia" w:hAnsiTheme="minorHAnsi" w:cstheme="minorBidi"/>
          <w:noProof/>
          <w:sz w:val="22"/>
          <w:szCs w:val="22"/>
        </w:rPr>
      </w:pPr>
      <w:ins w:id="100"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"_Toc8806714"</w:instrText>
        </w:r>
        <w:r w:rsidRPr="00E12F80">
          <w:rPr>
            <w:rStyle w:val="Hyperlink"/>
            <w:noProof/>
          </w:rPr>
          <w:instrText xml:space="preserve"> </w:instrText>
        </w:r>
        <w:r w:rsidRPr="00E12F80">
          <w:rPr>
            <w:rStyle w:val="Hyperlink"/>
            <w:noProof/>
          </w:rPr>
          <w:fldChar w:fldCharType="separate"/>
        </w:r>
        <w:r w:rsidRPr="00E12F80">
          <w:rPr>
            <w:rStyle w:val="Hyperlink"/>
            <w:noProof/>
          </w:rPr>
          <w:t>3.1.2 Danh sách các tác nhân và mô tả</w:t>
        </w:r>
        <w:r>
          <w:rPr>
            <w:noProof/>
            <w:webHidden/>
          </w:rPr>
          <w:tab/>
        </w:r>
        <w:r>
          <w:rPr>
            <w:noProof/>
            <w:webHidden/>
          </w:rPr>
          <w:fldChar w:fldCharType="begin"/>
        </w:r>
        <w:r>
          <w:rPr>
            <w:noProof/>
            <w:webHidden/>
          </w:rPr>
          <w:instrText xml:space="preserve"> PAGEREF _Toc8806714 \h </w:instrText>
        </w:r>
      </w:ins>
      <w:r>
        <w:rPr>
          <w:noProof/>
          <w:webHidden/>
        </w:rPr>
      </w:r>
      <w:r>
        <w:rPr>
          <w:noProof/>
          <w:webHidden/>
        </w:rPr>
        <w:fldChar w:fldCharType="separate"/>
      </w:r>
      <w:ins w:id="101" w:author="LEO" w:date="2019-05-15T09:57:00Z">
        <w:r>
          <w:rPr>
            <w:noProof/>
            <w:webHidden/>
          </w:rPr>
          <w:t>40</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02" w:author="LEO" w:date="2019-05-15T09:57:00Z"/>
          <w:rFonts w:asciiTheme="minorHAnsi" w:eastAsiaTheme="minorEastAsia" w:hAnsiTheme="minorHAnsi" w:cstheme="minorBidi"/>
          <w:noProof/>
          <w:sz w:val="22"/>
          <w:szCs w:val="22"/>
        </w:rPr>
      </w:pPr>
      <w:ins w:id="103"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"_Toc8806715"</w:instrText>
        </w:r>
        <w:r w:rsidRPr="00E12F80">
          <w:rPr>
            <w:rStyle w:val="Hyperlink"/>
            <w:noProof/>
          </w:rPr>
          <w:instrText xml:space="preserve"> </w:instrText>
        </w:r>
        <w:r w:rsidRPr="00E12F80">
          <w:rPr>
            <w:rStyle w:val="Hyperlink"/>
            <w:noProof/>
          </w:rPr>
          <w:fldChar w:fldCharType="separate"/>
        </w:r>
        <w:r w:rsidRPr="00E12F80">
          <w:rPr>
            <w:rStyle w:val="Hyperlink"/>
            <w:noProof/>
          </w:rPr>
          <w:t>3.1.3 Danh sách Usecase và mô tả</w:t>
        </w:r>
        <w:r>
          <w:rPr>
            <w:noProof/>
            <w:webHidden/>
          </w:rPr>
          <w:tab/>
        </w:r>
        <w:r>
          <w:rPr>
            <w:noProof/>
            <w:webHidden/>
          </w:rPr>
          <w:fldChar w:fldCharType="begin"/>
        </w:r>
        <w:r>
          <w:rPr>
            <w:noProof/>
            <w:webHidden/>
          </w:rPr>
          <w:instrText xml:space="preserve"> PAGEREF _Toc8806715 \h </w:instrText>
        </w:r>
      </w:ins>
      <w:r>
        <w:rPr>
          <w:noProof/>
          <w:webHidden/>
        </w:rPr>
      </w:r>
      <w:r>
        <w:rPr>
          <w:noProof/>
          <w:webHidden/>
        </w:rPr>
        <w:fldChar w:fldCharType="separate"/>
      </w:r>
      <w:ins w:id="104" w:author="LEO" w:date="2019-05-15T09:57:00Z">
        <w:r>
          <w:rPr>
            <w:noProof/>
            <w:webHidden/>
          </w:rPr>
          <w:t>40</w:t>
        </w:r>
        <w:r>
          <w:rPr>
            <w:noProof/>
            <w:webHidden/>
          </w:rPr>
          <w:fldChar w:fldCharType="end"/>
        </w:r>
        <w:r w:rsidRPr="00E12F80">
          <w:rPr>
            <w:rStyle w:val="Hyperlink"/>
            <w:noProof/>
          </w:rPr>
          <w:fldChar w:fldCharType="end"/>
        </w:r>
      </w:ins>
    </w:p>
    <w:p w:rsidR="001715F9" w:rsidRDefault="001715F9">
      <w:pPr>
        <w:pStyle w:val="TOC2"/>
        <w:rPr>
          <w:ins w:id="105" w:author="LEO" w:date="2019-05-15T09:57:00Z"/>
          <w:rFonts w:asciiTheme="minorHAnsi" w:eastAsiaTheme="minorEastAsia" w:hAnsiTheme="minorHAnsi" w:cstheme="minorBidi"/>
          <w:noProof/>
          <w:sz w:val="22"/>
          <w:szCs w:val="22"/>
        </w:rPr>
      </w:pPr>
      <w:ins w:id="106"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"_Toc8806716"</w:instrText>
        </w:r>
        <w:r w:rsidRPr="00E12F80">
          <w:rPr>
            <w:rStyle w:val="Hyperlink"/>
            <w:noProof/>
          </w:rPr>
          <w:instrText xml:space="preserve"> </w:instrText>
        </w:r>
        <w:r w:rsidRPr="00E12F80">
          <w:rPr>
            <w:rStyle w:val="Hyperlink"/>
            <w:noProof/>
          </w:rPr>
          <w:fldChar w:fldCharType="separate"/>
        </w:r>
        <w:r w:rsidRPr="00E12F80">
          <w:rPr>
            <w:rStyle w:val="Hyperlink"/>
            <w:noProof/>
          </w:rPr>
          <w:t>3.2 Đặc tả các yêu cầu chức năng</w:t>
        </w:r>
        <w:r>
          <w:rPr>
            <w:noProof/>
            <w:webHidden/>
          </w:rPr>
          <w:tab/>
        </w:r>
        <w:r>
          <w:rPr>
            <w:noProof/>
            <w:webHidden/>
          </w:rPr>
          <w:fldChar w:fldCharType="begin"/>
        </w:r>
        <w:r>
          <w:rPr>
            <w:noProof/>
            <w:webHidden/>
          </w:rPr>
          <w:instrText xml:space="preserve"> PAGEREF _Toc8806716 \h </w:instrText>
        </w:r>
      </w:ins>
      <w:r>
        <w:rPr>
          <w:noProof/>
          <w:webHidden/>
        </w:rPr>
      </w:r>
      <w:r>
        <w:rPr>
          <w:noProof/>
          <w:webHidden/>
        </w:rPr>
        <w:fldChar w:fldCharType="separate"/>
      </w:r>
      <w:ins w:id="107" w:author="LEO" w:date="2019-05-15T09:57:00Z">
        <w:r>
          <w:rPr>
            <w:noProof/>
            <w:webHidden/>
          </w:rPr>
          <w:t>44</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08" w:author="LEO" w:date="2019-05-15T09:57:00Z"/>
          <w:rFonts w:asciiTheme="minorHAnsi" w:eastAsiaTheme="minorEastAsia" w:hAnsiTheme="minorHAnsi" w:cstheme="minorBidi"/>
          <w:noProof/>
          <w:sz w:val="22"/>
          <w:szCs w:val="22"/>
        </w:rPr>
      </w:pPr>
      <w:ins w:id="109"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"_Toc8806717"</w:instrText>
        </w:r>
        <w:r w:rsidRPr="00E12F80">
          <w:rPr>
            <w:rStyle w:val="Hyperlink"/>
            <w:noProof/>
          </w:rPr>
          <w:instrText xml:space="preserve"> </w:instrText>
        </w:r>
        <w:r w:rsidRPr="00E12F80">
          <w:rPr>
            <w:rStyle w:val="Hyperlink"/>
            <w:noProof/>
          </w:rPr>
          <w:fldChar w:fldCharType="separate"/>
        </w:r>
        <w:r w:rsidRPr="00E12F80">
          <w:rPr>
            <w:rStyle w:val="Hyperlink"/>
            <w:noProof/>
          </w:rPr>
          <w:t>3.2.1 UC001 Hỗ trợ</w:t>
        </w:r>
        <w:r>
          <w:rPr>
            <w:noProof/>
            <w:webHidden/>
          </w:rPr>
          <w:tab/>
        </w:r>
        <w:r>
          <w:rPr>
            <w:noProof/>
            <w:webHidden/>
          </w:rPr>
          <w:fldChar w:fldCharType="begin"/>
        </w:r>
        <w:r>
          <w:rPr>
            <w:noProof/>
            <w:webHidden/>
          </w:rPr>
          <w:instrText xml:space="preserve"> PAGEREF _Toc8806717 \h </w:instrText>
        </w:r>
      </w:ins>
      <w:r>
        <w:rPr>
          <w:noProof/>
          <w:webHidden/>
        </w:rPr>
      </w:r>
      <w:r>
        <w:rPr>
          <w:noProof/>
          <w:webHidden/>
        </w:rPr>
        <w:fldChar w:fldCharType="separate"/>
      </w:r>
      <w:ins w:id="110" w:author="LEO" w:date="2019-05-15T09:57:00Z">
        <w:r>
          <w:rPr>
            <w:noProof/>
            <w:webHidden/>
          </w:rPr>
          <w:t>44</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11" w:author="LEO" w:date="2019-05-15T09:57:00Z"/>
          <w:rFonts w:asciiTheme="minorHAnsi" w:eastAsiaTheme="minorEastAsia" w:hAnsiTheme="minorHAnsi" w:cstheme="minorBidi"/>
          <w:noProof/>
          <w:sz w:val="22"/>
          <w:szCs w:val="22"/>
        </w:rPr>
      </w:pPr>
      <w:ins w:id="112"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"_Toc8806718"</w:instrText>
        </w:r>
        <w:r w:rsidRPr="00E12F80">
          <w:rPr>
            <w:rStyle w:val="Hyperlink"/>
            <w:noProof/>
          </w:rPr>
          <w:instrText xml:space="preserve"> </w:instrText>
        </w:r>
        <w:r w:rsidRPr="00E12F80">
          <w:rPr>
            <w:rStyle w:val="Hyperlink"/>
            <w:noProof/>
          </w:rPr>
          <w:fldChar w:fldCharType="separate"/>
        </w:r>
        <w:r w:rsidRPr="00E12F80">
          <w:rPr>
            <w:rStyle w:val="Hyperlink"/>
            <w:noProof/>
          </w:rPr>
          <w:t>3.2.2 UC001a Tải tài liệu hướng dẫn</w:t>
        </w:r>
        <w:r>
          <w:rPr>
            <w:noProof/>
            <w:webHidden/>
          </w:rPr>
          <w:tab/>
        </w:r>
        <w:r>
          <w:rPr>
            <w:noProof/>
            <w:webHidden/>
          </w:rPr>
          <w:fldChar w:fldCharType="begin"/>
        </w:r>
        <w:r>
          <w:rPr>
            <w:noProof/>
            <w:webHidden/>
          </w:rPr>
          <w:instrText xml:space="preserve"> PAGEREF _Toc8806718 \h </w:instrText>
        </w:r>
      </w:ins>
      <w:r>
        <w:rPr>
          <w:noProof/>
          <w:webHidden/>
        </w:rPr>
      </w:r>
      <w:r>
        <w:rPr>
          <w:noProof/>
          <w:webHidden/>
        </w:rPr>
        <w:fldChar w:fldCharType="separate"/>
      </w:r>
      <w:ins w:id="113" w:author="LEO" w:date="2019-05-15T09:57:00Z">
        <w:r>
          <w:rPr>
            <w:noProof/>
            <w:webHidden/>
          </w:rPr>
          <w:t>45</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14" w:author="LEO" w:date="2019-05-15T09:57:00Z"/>
          <w:rFonts w:asciiTheme="minorHAnsi" w:eastAsiaTheme="minorEastAsia" w:hAnsiTheme="minorHAnsi" w:cstheme="minorBidi"/>
          <w:noProof/>
          <w:sz w:val="22"/>
          <w:szCs w:val="22"/>
        </w:rPr>
      </w:pPr>
      <w:ins w:id="115"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"_Toc8806719"</w:instrText>
        </w:r>
        <w:r w:rsidRPr="00E12F80">
          <w:rPr>
            <w:rStyle w:val="Hyperlink"/>
            <w:noProof/>
          </w:rPr>
          <w:instrText xml:space="preserve"> </w:instrText>
        </w:r>
        <w:r w:rsidRPr="00E12F80">
          <w:rPr>
            <w:rStyle w:val="Hyperlink"/>
            <w:noProof/>
          </w:rPr>
          <w:fldChar w:fldCharType="separate"/>
        </w:r>
        <w:r w:rsidRPr="00E12F80">
          <w:rPr>
            <w:rStyle w:val="Hyperlink"/>
            <w:noProof/>
          </w:rPr>
          <w:t>3.2.3 UC001b Xuất hồ sơ cá nhân</w:t>
        </w:r>
        <w:r>
          <w:rPr>
            <w:noProof/>
            <w:webHidden/>
          </w:rPr>
          <w:tab/>
        </w:r>
        <w:r>
          <w:rPr>
            <w:noProof/>
            <w:webHidden/>
          </w:rPr>
          <w:fldChar w:fldCharType="begin"/>
        </w:r>
        <w:r>
          <w:rPr>
            <w:noProof/>
            <w:webHidden/>
          </w:rPr>
          <w:instrText xml:space="preserve"> PAGEREF _Toc8806719 \h </w:instrText>
        </w:r>
      </w:ins>
      <w:r>
        <w:rPr>
          <w:noProof/>
          <w:webHidden/>
        </w:rPr>
      </w:r>
      <w:r>
        <w:rPr>
          <w:noProof/>
          <w:webHidden/>
        </w:rPr>
        <w:fldChar w:fldCharType="separate"/>
      </w:r>
      <w:ins w:id="116" w:author="LEO" w:date="2019-05-15T09:57:00Z">
        <w:r>
          <w:rPr>
            <w:noProof/>
            <w:webHidden/>
          </w:rPr>
          <w:t>47</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17" w:author="LEO" w:date="2019-05-15T09:57:00Z"/>
          <w:rFonts w:asciiTheme="minorHAnsi" w:eastAsiaTheme="minorEastAsia" w:hAnsiTheme="minorHAnsi" w:cstheme="minorBidi"/>
          <w:noProof/>
          <w:sz w:val="22"/>
          <w:szCs w:val="22"/>
        </w:rPr>
      </w:pPr>
      <w:ins w:id="118"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"_Toc8806720"</w:instrText>
        </w:r>
        <w:r w:rsidRPr="00E12F80">
          <w:rPr>
            <w:rStyle w:val="Hyperlink"/>
            <w:noProof/>
          </w:rPr>
          <w:instrText xml:space="preserve"> </w:instrText>
        </w:r>
        <w:r w:rsidRPr="00E12F80">
          <w:rPr>
            <w:rStyle w:val="Hyperlink"/>
            <w:noProof/>
          </w:rPr>
          <w:fldChar w:fldCharType="separate"/>
        </w:r>
        <w:r w:rsidRPr="00E12F80">
          <w:rPr>
            <w:rStyle w:val="Hyperlink"/>
            <w:noProof/>
          </w:rPr>
          <w:t>3.2.4 UC001c Upload hồ sơ cá nhân</w:t>
        </w:r>
        <w:r>
          <w:rPr>
            <w:noProof/>
            <w:webHidden/>
          </w:rPr>
          <w:tab/>
        </w:r>
        <w:r>
          <w:rPr>
            <w:noProof/>
            <w:webHidden/>
          </w:rPr>
          <w:fldChar w:fldCharType="begin"/>
        </w:r>
        <w:r>
          <w:rPr>
            <w:noProof/>
            <w:webHidden/>
          </w:rPr>
          <w:instrText xml:space="preserve"> PAGEREF _Toc8806720 \h </w:instrText>
        </w:r>
      </w:ins>
      <w:r>
        <w:rPr>
          <w:noProof/>
          <w:webHidden/>
        </w:rPr>
      </w:r>
      <w:r>
        <w:rPr>
          <w:noProof/>
          <w:webHidden/>
        </w:rPr>
        <w:fldChar w:fldCharType="separate"/>
      </w:r>
      <w:ins w:id="119" w:author="LEO" w:date="2019-05-15T09:57:00Z">
        <w:r>
          <w:rPr>
            <w:noProof/>
            <w:webHidden/>
          </w:rPr>
          <w:t>49</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20" w:author="LEO" w:date="2019-05-15T09:57:00Z"/>
          <w:rFonts w:asciiTheme="minorHAnsi" w:eastAsiaTheme="minorEastAsia" w:hAnsiTheme="minorHAnsi" w:cstheme="minorBidi"/>
          <w:noProof/>
          <w:sz w:val="22"/>
          <w:szCs w:val="22"/>
        </w:rPr>
      </w:pPr>
      <w:ins w:id="121"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"_Toc8806721"</w:instrText>
        </w:r>
        <w:r w:rsidRPr="00E12F80">
          <w:rPr>
            <w:rStyle w:val="Hyperlink"/>
            <w:noProof/>
          </w:rPr>
          <w:instrText xml:space="preserve"> </w:instrText>
        </w:r>
        <w:r w:rsidRPr="00E12F80">
          <w:rPr>
            <w:rStyle w:val="Hyperlink"/>
            <w:noProof/>
          </w:rPr>
          <w:fldChar w:fldCharType="separate"/>
        </w:r>
        <w:r w:rsidRPr="00E12F80">
          <w:rPr>
            <w:rStyle w:val="Hyperlink"/>
            <w:noProof/>
          </w:rPr>
          <w:t>3.2.5 UC002 Xem thông tin cá nhân</w:t>
        </w:r>
        <w:r>
          <w:rPr>
            <w:noProof/>
            <w:webHidden/>
          </w:rPr>
          <w:tab/>
        </w:r>
        <w:r>
          <w:rPr>
            <w:noProof/>
            <w:webHidden/>
          </w:rPr>
          <w:fldChar w:fldCharType="begin"/>
        </w:r>
        <w:r>
          <w:rPr>
            <w:noProof/>
            <w:webHidden/>
          </w:rPr>
          <w:instrText xml:space="preserve"> PAGEREF _Toc8806721 \h </w:instrText>
        </w:r>
      </w:ins>
      <w:r>
        <w:rPr>
          <w:noProof/>
          <w:webHidden/>
        </w:rPr>
      </w:r>
      <w:r>
        <w:rPr>
          <w:noProof/>
          <w:webHidden/>
        </w:rPr>
        <w:fldChar w:fldCharType="separate"/>
      </w:r>
      <w:ins w:id="122" w:author="LEO" w:date="2019-05-15T09:57:00Z">
        <w:r>
          <w:rPr>
            <w:noProof/>
            <w:webHidden/>
          </w:rPr>
          <w:t>51</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23" w:author="LEO" w:date="2019-05-15T09:57:00Z"/>
          <w:rFonts w:asciiTheme="minorHAnsi" w:eastAsiaTheme="minorEastAsia" w:hAnsiTheme="minorHAnsi" w:cstheme="minorBidi"/>
          <w:noProof/>
          <w:sz w:val="22"/>
          <w:szCs w:val="22"/>
        </w:rPr>
      </w:pPr>
      <w:ins w:id="124"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"_Toc8806722"</w:instrText>
        </w:r>
        <w:r w:rsidRPr="00E12F80">
          <w:rPr>
            <w:rStyle w:val="Hyperlink"/>
            <w:noProof/>
          </w:rPr>
          <w:instrText xml:space="preserve"> </w:instrText>
        </w:r>
        <w:r w:rsidRPr="00E12F80">
          <w:rPr>
            <w:rStyle w:val="Hyperlink"/>
            <w:noProof/>
          </w:rPr>
          <w:fldChar w:fldCharType="separate"/>
        </w:r>
        <w:r w:rsidRPr="00E12F80">
          <w:rPr>
            <w:rStyle w:val="Hyperlink"/>
            <w:noProof/>
          </w:rPr>
          <w:t>3.2.6 UC002a Cập nhật thông tin cá nhân</w:t>
        </w:r>
        <w:r>
          <w:rPr>
            <w:noProof/>
            <w:webHidden/>
          </w:rPr>
          <w:tab/>
        </w:r>
        <w:r>
          <w:rPr>
            <w:noProof/>
            <w:webHidden/>
          </w:rPr>
          <w:fldChar w:fldCharType="begin"/>
        </w:r>
        <w:r>
          <w:rPr>
            <w:noProof/>
            <w:webHidden/>
          </w:rPr>
          <w:instrText xml:space="preserve"> PAGEREF _Toc8806722 \h </w:instrText>
        </w:r>
      </w:ins>
      <w:r>
        <w:rPr>
          <w:noProof/>
          <w:webHidden/>
        </w:rPr>
      </w:r>
      <w:r>
        <w:rPr>
          <w:noProof/>
          <w:webHidden/>
        </w:rPr>
        <w:fldChar w:fldCharType="separate"/>
      </w:r>
      <w:ins w:id="125" w:author="LEO" w:date="2019-05-15T09:57:00Z">
        <w:r>
          <w:rPr>
            <w:noProof/>
            <w:webHidden/>
          </w:rPr>
          <w:t>53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26" w:author="LEO" w:date="2019-05-15T09:57:00Z"/>
          <w:rFonts w:asciiTheme="minorHAnsi" w:eastAsiaTheme="minorEastAsia" w:hAnsiTheme="minorHAnsi" w:cstheme="minorBidi"/>
          <w:noProof/>
          <w:sz w:val="22"/>
          <w:szCs w:val="22"/>
        </w:rPr>
      </w:pPr>
      <w:ins w:id="127"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"_Toc8806723"</w:instrText>
        </w:r>
        <w:r w:rsidRPr="00E12F80">
          <w:rPr>
            <w:rStyle w:val="Hyperlink"/>
            <w:noProof/>
          </w:rPr>
          <w:instrText xml:space="preserve"> </w:instrText>
        </w:r>
        <w:r w:rsidRPr="00E12F80">
          <w:rPr>
            <w:rStyle w:val="Hyperlink"/>
            <w:noProof/>
          </w:rPr>
          <w:fldChar w:fldCharType="separate"/>
        </w:r>
        <w:r w:rsidRPr="00E12F80">
          <w:rPr>
            <w:rStyle w:val="Hyperlink"/>
            <w:noProof/>
          </w:rPr>
          <w:t>3.2.7 UC002b Cập nhật summary cá nhân</w:t>
        </w:r>
        <w:r>
          <w:rPr>
            <w:noProof/>
            <w:webHidden/>
          </w:rPr>
          <w:tab/>
        </w:r>
        <w:r>
          <w:rPr>
            <w:noProof/>
            <w:webHidden/>
          </w:rPr>
          <w:fldChar w:fldCharType="begin"/>
        </w:r>
        <w:r>
          <w:rPr>
            <w:noProof/>
            <w:webHidden/>
          </w:rPr>
          <w:instrText xml:space="preserve"> PAGEREF _Toc8806723 \h </w:instrText>
        </w:r>
      </w:ins>
      <w:r>
        <w:rPr>
          <w:noProof/>
          <w:webHidden/>
        </w:rPr>
      </w:r>
      <w:r>
        <w:rPr>
          <w:noProof/>
          <w:webHidden/>
        </w:rPr>
        <w:fldChar w:fldCharType="separate"/>
      </w:r>
      <w:ins w:id="128" w:author="LEO" w:date="2019-05-15T09:57:00Z">
        <w:r>
          <w:rPr>
            <w:noProof/>
            <w:webHidden/>
          </w:rPr>
          <w:t>55</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29" w:author="LEO" w:date="2019-05-15T09:57:00Z"/>
          <w:rFonts w:asciiTheme="minorHAnsi" w:eastAsiaTheme="minorEastAsia" w:hAnsiTheme="minorHAnsi" w:cstheme="minorBidi"/>
          <w:noProof/>
          <w:sz w:val="22"/>
          <w:szCs w:val="22"/>
        </w:rPr>
      </w:pPr>
      <w:ins w:id="130"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"_Toc8806724"</w:instrText>
        </w:r>
        <w:r w:rsidRPr="00E12F80">
          <w:rPr>
            <w:rStyle w:val="Hyperlink"/>
            <w:noProof/>
          </w:rPr>
          <w:instrText xml:space="preserve"> </w:instrText>
        </w:r>
        <w:r w:rsidRPr="00E12F80">
          <w:rPr>
            <w:rStyle w:val="Hyperlink"/>
            <w:noProof/>
          </w:rPr>
          <w:fldChar w:fldCharType="separate"/>
        </w:r>
        <w:r w:rsidRPr="00E12F80">
          <w:rPr>
            <w:rStyle w:val="Hyperlink"/>
            <w:noProof/>
          </w:rPr>
          <w:t>3.2.8 UC002c Cập nhật avatar cá nhân</w:t>
        </w:r>
        <w:r>
          <w:rPr>
            <w:noProof/>
            <w:webHidden/>
          </w:rPr>
          <w:tab/>
        </w:r>
        <w:r>
          <w:rPr>
            <w:noProof/>
            <w:webHidden/>
          </w:rPr>
          <w:fldChar w:fldCharType="begin"/>
        </w:r>
        <w:r>
          <w:rPr>
            <w:noProof/>
            <w:webHidden/>
          </w:rPr>
          <w:instrText xml:space="preserve"> PAGEREF _Toc8806724 \h </w:instrText>
        </w:r>
      </w:ins>
      <w:r>
        <w:rPr>
          <w:noProof/>
          <w:webHidden/>
        </w:rPr>
      </w:r>
      <w:r>
        <w:rPr>
          <w:noProof/>
          <w:webHidden/>
        </w:rPr>
        <w:fldChar w:fldCharType="separate"/>
      </w:r>
      <w:ins w:id="131" w:author="LEO" w:date="2019-05-15T09:57:00Z">
        <w:r>
          <w:rPr>
            <w:noProof/>
            <w:webHidden/>
          </w:rPr>
          <w:t>57</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32" w:author="LEO" w:date="2019-05-15T09:57:00Z"/>
          <w:rFonts w:asciiTheme="minorHAnsi" w:eastAsiaTheme="minorEastAsia" w:hAnsiTheme="minorHAnsi" w:cstheme="minorBidi"/>
          <w:noProof/>
          <w:sz w:val="22"/>
          <w:szCs w:val="22"/>
        </w:rPr>
      </w:pPr>
      <w:ins w:id="133"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"_Toc8806725"</w:instrText>
        </w:r>
        <w:r w:rsidRPr="00E12F80">
          <w:rPr>
            <w:rStyle w:val="Hyperlink"/>
            <w:noProof/>
          </w:rPr>
          <w:instrText xml:space="preserve"> </w:instrText>
        </w:r>
        <w:r w:rsidRPr="00E12F80">
          <w:rPr>
            <w:rStyle w:val="Hyperlink"/>
            <w:noProof/>
          </w:rPr>
          <w:fldChar w:fldCharType="separate"/>
        </w:r>
        <w:r w:rsidRPr="00E12F80">
          <w:rPr>
            <w:rStyle w:val="Hyperlink"/>
            <w:noProof/>
          </w:rPr>
          <w:t>3.2.9 UC003 Thêm chứng chỉ</w:t>
        </w:r>
        <w:r>
          <w:rPr>
            <w:noProof/>
            <w:webHidden/>
          </w:rPr>
          <w:tab/>
        </w:r>
        <w:r>
          <w:rPr>
            <w:noProof/>
            <w:webHidden/>
          </w:rPr>
          <w:fldChar w:fldCharType="begin"/>
        </w:r>
        <w:r>
          <w:rPr>
            <w:noProof/>
            <w:webHidden/>
          </w:rPr>
          <w:instrText xml:space="preserve"> PAGEREF _Toc8806725 \h </w:instrText>
        </w:r>
      </w:ins>
      <w:r>
        <w:rPr>
          <w:noProof/>
          <w:webHidden/>
        </w:rPr>
      </w:r>
      <w:r>
        <w:rPr>
          <w:noProof/>
          <w:webHidden/>
        </w:rPr>
        <w:fldChar w:fldCharType="separate"/>
      </w:r>
      <w:ins w:id="134" w:author="LEO" w:date="2019-05-15T09:57:00Z">
        <w:r>
          <w:rPr>
            <w:noProof/>
            <w:webHidden/>
          </w:rPr>
          <w:t>59</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35" w:author="LEO" w:date="2019-05-15T09:57:00Z"/>
          <w:rFonts w:asciiTheme="minorHAnsi" w:eastAsiaTheme="minorEastAsia" w:hAnsiTheme="minorHAnsi" w:cstheme="minorBidi"/>
          <w:noProof/>
          <w:sz w:val="22"/>
          <w:szCs w:val="22"/>
        </w:rPr>
      </w:pPr>
      <w:ins w:id="136"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"_Toc8806726"</w:instrText>
        </w:r>
        <w:r w:rsidRPr="00E12F80">
          <w:rPr>
            <w:rStyle w:val="Hyperlink"/>
            <w:noProof/>
          </w:rPr>
          <w:instrText xml:space="preserve"> </w:instrText>
        </w:r>
        <w:r w:rsidRPr="00E12F80">
          <w:rPr>
            <w:rStyle w:val="Hyperlink"/>
            <w:noProof/>
          </w:rPr>
          <w:fldChar w:fldCharType="separate"/>
        </w:r>
        <w:r w:rsidRPr="00E12F80">
          <w:rPr>
            <w:rStyle w:val="Hyperlink"/>
            <w:noProof/>
          </w:rPr>
          <w:t>3.2.10 UC004 Xem thông tin chứng chỉ</w:t>
        </w:r>
        <w:r>
          <w:rPr>
            <w:noProof/>
            <w:webHidden/>
          </w:rPr>
          <w:tab/>
        </w:r>
        <w:r>
          <w:rPr>
            <w:noProof/>
            <w:webHidden/>
          </w:rPr>
          <w:fldChar w:fldCharType="begin"/>
        </w:r>
        <w:r>
          <w:rPr>
            <w:noProof/>
            <w:webHidden/>
          </w:rPr>
          <w:instrText xml:space="preserve"> PAGEREF _Toc8806726 \h </w:instrText>
        </w:r>
      </w:ins>
      <w:r>
        <w:rPr>
          <w:noProof/>
          <w:webHidden/>
        </w:rPr>
      </w:r>
      <w:r>
        <w:rPr>
          <w:noProof/>
          <w:webHidden/>
        </w:rPr>
        <w:fldChar w:fldCharType="separate"/>
      </w:r>
      <w:ins w:id="137" w:author="LEO" w:date="2019-05-15T09:57:00Z">
        <w:r>
          <w:rPr>
            <w:noProof/>
            <w:webHidden/>
          </w:rPr>
          <w:t>62</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38" w:author="LEO" w:date="2019-05-15T09:57:00Z"/>
          <w:rFonts w:asciiTheme="minorHAnsi" w:eastAsiaTheme="minorEastAsia" w:hAnsiTheme="minorHAnsi" w:cstheme="minorBidi"/>
          <w:noProof/>
          <w:sz w:val="22"/>
          <w:szCs w:val="22"/>
        </w:rPr>
      </w:pPr>
      <w:ins w:id="139"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"_Toc8806727"</w:instrText>
        </w:r>
        <w:r w:rsidRPr="00E12F80">
          <w:rPr>
            <w:rStyle w:val="Hyperlink"/>
            <w:noProof/>
          </w:rPr>
          <w:instrText xml:space="preserve"> </w:instrText>
        </w:r>
        <w:r w:rsidRPr="00E12F80">
          <w:rPr>
            <w:rStyle w:val="Hyperlink"/>
            <w:noProof/>
          </w:rPr>
          <w:fldChar w:fldCharType="separate"/>
        </w:r>
        <w:r w:rsidRPr="00E12F80">
          <w:rPr>
            <w:rStyle w:val="Hyperlink"/>
            <w:noProof/>
          </w:rPr>
          <w:t>3.2.11 UC004a Xóa chứng chỉ</w:t>
        </w:r>
        <w:r>
          <w:rPr>
            <w:noProof/>
            <w:webHidden/>
          </w:rPr>
          <w:tab/>
        </w:r>
        <w:r>
          <w:rPr>
            <w:noProof/>
            <w:webHidden/>
          </w:rPr>
          <w:fldChar w:fldCharType="begin"/>
        </w:r>
        <w:r>
          <w:rPr>
            <w:noProof/>
            <w:webHidden/>
          </w:rPr>
          <w:instrText xml:space="preserve"> PAGEREF _Toc8806727 \h </w:instrText>
        </w:r>
      </w:ins>
      <w:r>
        <w:rPr>
          <w:noProof/>
          <w:webHidden/>
        </w:rPr>
      </w:r>
      <w:r>
        <w:rPr>
          <w:noProof/>
          <w:webHidden/>
        </w:rPr>
        <w:fldChar w:fldCharType="separate"/>
      </w:r>
      <w:ins w:id="140" w:author="LEO" w:date="2019-05-15T09:57:00Z">
        <w:r>
          <w:rPr>
            <w:noProof/>
            <w:webHidden/>
          </w:rPr>
          <w:t>63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41" w:author="LEO" w:date="2019-05-15T09:57:00Z"/>
          <w:rFonts w:asciiTheme="minorHAnsi" w:eastAsiaTheme="minorEastAsia" w:hAnsiTheme="minorHAnsi" w:cstheme="minorBidi"/>
          <w:noProof/>
          <w:sz w:val="22"/>
          <w:szCs w:val="22"/>
        </w:rPr>
      </w:pPr>
      <w:ins w:id="142"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"_Toc8806728"</w:instrText>
        </w:r>
        <w:r w:rsidRPr="00E12F80">
          <w:rPr>
            <w:rStyle w:val="Hyperlink"/>
            <w:noProof/>
          </w:rPr>
          <w:instrText xml:space="preserve"> </w:instrText>
        </w:r>
        <w:r w:rsidRPr="00E12F80">
          <w:rPr>
            <w:rStyle w:val="Hyperlink"/>
            <w:noProof/>
          </w:rPr>
          <w:fldChar w:fldCharType="separate"/>
        </w:r>
        <w:r w:rsidRPr="00E12F80">
          <w:rPr>
            <w:rStyle w:val="Hyperlink"/>
            <w:noProof/>
          </w:rPr>
          <w:t>3.2.12 UC004b Cập nhật chứng chỉ</w:t>
        </w:r>
        <w:r>
          <w:rPr>
            <w:noProof/>
            <w:webHidden/>
          </w:rPr>
          <w:tab/>
        </w:r>
        <w:r>
          <w:rPr>
            <w:noProof/>
            <w:webHidden/>
          </w:rPr>
          <w:fldChar w:fldCharType="begin"/>
        </w:r>
        <w:r>
          <w:rPr>
            <w:noProof/>
            <w:webHidden/>
          </w:rPr>
          <w:instrText xml:space="preserve"> PAGEREF _Toc8806728 \h </w:instrText>
        </w:r>
      </w:ins>
      <w:r>
        <w:rPr>
          <w:noProof/>
          <w:webHidden/>
        </w:rPr>
      </w:r>
      <w:r>
        <w:rPr>
          <w:noProof/>
          <w:webHidden/>
        </w:rPr>
        <w:fldChar w:fldCharType="separate"/>
      </w:r>
      <w:ins w:id="143" w:author="LEO" w:date="2019-05-15T09:57:00Z">
        <w:r>
          <w:rPr>
            <w:noProof/>
            <w:webHidden/>
          </w:rPr>
          <w:t>65</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44" w:author="LEO" w:date="2019-05-15T09:57:00Z"/>
          <w:rFonts w:asciiTheme="minorHAnsi" w:eastAsiaTheme="minorEastAsia" w:hAnsiTheme="minorHAnsi" w:cstheme="minorBidi"/>
          <w:noProof/>
          <w:sz w:val="22"/>
          <w:szCs w:val="22"/>
        </w:rPr>
      </w:pPr>
      <w:ins w:id="145"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"_Toc8806729"</w:instrText>
        </w:r>
        <w:r w:rsidRPr="00E12F80">
          <w:rPr>
            <w:rStyle w:val="Hyperlink"/>
            <w:noProof/>
          </w:rPr>
          <w:instrText xml:space="preserve"> </w:instrText>
        </w:r>
        <w:r w:rsidRPr="00E12F80">
          <w:rPr>
            <w:rStyle w:val="Hyperlink"/>
            <w:noProof/>
          </w:rPr>
          <w:fldChar w:fldCharType="separate"/>
        </w:r>
        <w:r w:rsidRPr="00E12F80">
          <w:rPr>
            <w:rStyle w:val="Hyperlink"/>
            <w:noProof/>
          </w:rPr>
          <w:t>3.2.13 UC005 Thêm kinh nghiệm làm việc, UC005a Thêm vai trò vào kinh nghiệm làm việc</w:t>
        </w:r>
        <w:r>
          <w:rPr>
            <w:noProof/>
            <w:webHidden/>
          </w:rPr>
          <w:tab/>
        </w:r>
        <w:r>
          <w:rPr>
            <w:noProof/>
            <w:webHidden/>
          </w:rPr>
          <w:fldChar w:fldCharType="begin"/>
        </w:r>
        <w:r>
          <w:rPr>
            <w:noProof/>
            <w:webHidden/>
          </w:rPr>
          <w:instrText xml:space="preserve"> PAGEREF _Toc8806729 \h </w:instrText>
        </w:r>
      </w:ins>
      <w:r>
        <w:rPr>
          <w:noProof/>
          <w:webHidden/>
        </w:rPr>
      </w:r>
      <w:r>
        <w:rPr>
          <w:noProof/>
          <w:webHidden/>
        </w:rPr>
        <w:fldChar w:fldCharType="separate"/>
      </w:r>
      <w:ins w:id="146" w:author="LEO" w:date="2019-05-15T09:57:00Z">
        <w:r>
          <w:rPr>
            <w:noProof/>
            <w:webHidden/>
          </w:rPr>
          <w:t>67</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47" w:author="LEO" w:date="2019-05-15T09:57:00Z"/>
          <w:rFonts w:asciiTheme="minorHAnsi" w:eastAsiaTheme="minorEastAsia" w:hAnsiTheme="minorHAnsi" w:cstheme="minorBidi"/>
          <w:noProof/>
          <w:sz w:val="22"/>
          <w:szCs w:val="22"/>
        </w:rPr>
      </w:pPr>
      <w:ins w:id="148"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"_Toc8806730"</w:instrText>
        </w:r>
        <w:r w:rsidRPr="00E12F80">
          <w:rPr>
            <w:rStyle w:val="Hyperlink"/>
            <w:noProof/>
          </w:rPr>
          <w:instrText xml:space="preserve"> </w:instrText>
        </w:r>
        <w:r w:rsidRPr="00E12F80">
          <w:rPr>
            <w:rStyle w:val="Hyperlink"/>
            <w:noProof/>
          </w:rPr>
          <w:fldChar w:fldCharType="separate"/>
        </w:r>
        <w:r w:rsidRPr="00E12F80">
          <w:rPr>
            <w:rStyle w:val="Hyperlink"/>
            <w:noProof/>
          </w:rPr>
          <w:t>3.2.14 UC006 Xem thông tin kinh nghiệm làm việc, UC006a Xem thông tin vai trò trong kinh nghiệm làm việc</w:t>
        </w:r>
        <w:r>
          <w:rPr>
            <w:noProof/>
            <w:webHidden/>
          </w:rPr>
          <w:tab/>
        </w:r>
        <w:r>
          <w:rPr>
            <w:noProof/>
            <w:webHidden/>
          </w:rPr>
          <w:fldChar w:fldCharType="begin"/>
        </w:r>
        <w:r>
          <w:rPr>
            <w:noProof/>
            <w:webHidden/>
          </w:rPr>
          <w:instrText xml:space="preserve"> PAGEREF _Toc8806730 \h </w:instrText>
        </w:r>
      </w:ins>
      <w:r>
        <w:rPr>
          <w:noProof/>
          <w:webHidden/>
        </w:rPr>
      </w:r>
      <w:r>
        <w:rPr>
          <w:noProof/>
          <w:webHidden/>
        </w:rPr>
        <w:fldChar w:fldCharType="separate"/>
      </w:r>
      <w:ins w:id="149" w:author="LEO" w:date="2019-05-15T09:57:00Z">
        <w:r>
          <w:rPr>
            <w:noProof/>
            <w:webHidden/>
          </w:rPr>
          <w:t>72</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50" w:author="LEO" w:date="2019-05-15T09:57:00Z"/>
          <w:rFonts w:asciiTheme="minorHAnsi" w:eastAsiaTheme="minorEastAsia" w:hAnsiTheme="minorHAnsi" w:cstheme="minorBidi"/>
          <w:noProof/>
          <w:sz w:val="22"/>
          <w:szCs w:val="22"/>
        </w:rPr>
      </w:pPr>
      <w:ins w:id="151"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"_Toc8806731"</w:instrText>
        </w:r>
        <w:r w:rsidRPr="00E12F80">
          <w:rPr>
            <w:rStyle w:val="Hyperlink"/>
            <w:noProof/>
          </w:rPr>
          <w:instrText xml:space="preserve"> </w:instrText>
        </w:r>
        <w:r w:rsidRPr="00E12F80">
          <w:rPr>
            <w:rStyle w:val="Hyperlink"/>
            <w:noProof/>
          </w:rPr>
          <w:fldChar w:fldCharType="separate"/>
        </w:r>
        <w:r w:rsidRPr="00E12F80">
          <w:rPr>
            <w:rStyle w:val="Hyperlink"/>
            <w:noProof/>
          </w:rPr>
          <w:t>3.2.15 UC006a1 Cập nhật thông tin về vai trò trong kinh nghiệm làm việc</w:t>
        </w:r>
        <w:r>
          <w:rPr>
            <w:noProof/>
            <w:webHidden/>
          </w:rPr>
          <w:tab/>
        </w:r>
        <w:r>
          <w:rPr>
            <w:noProof/>
            <w:webHidden/>
          </w:rPr>
          <w:fldChar w:fldCharType="begin"/>
        </w:r>
        <w:r>
          <w:rPr>
            <w:noProof/>
            <w:webHidden/>
          </w:rPr>
          <w:instrText xml:space="preserve"> PAGEREF _Toc8806731 \h </w:instrText>
        </w:r>
      </w:ins>
      <w:r>
        <w:rPr>
          <w:noProof/>
          <w:webHidden/>
        </w:rPr>
      </w:r>
      <w:r>
        <w:rPr>
          <w:noProof/>
          <w:webHidden/>
        </w:rPr>
        <w:fldChar w:fldCharType="separate"/>
      </w:r>
      <w:ins w:id="152" w:author="LEO" w:date="2019-05-15T09:57:00Z">
        <w:r>
          <w:rPr>
            <w:noProof/>
            <w:webHidden/>
          </w:rPr>
          <w:t>73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53" w:author="LEO" w:date="2019-05-15T09:57:00Z"/>
          <w:rFonts w:asciiTheme="minorHAnsi" w:eastAsiaTheme="minorEastAsia" w:hAnsiTheme="minorHAnsi" w:cstheme="minorBidi"/>
          <w:noProof/>
          <w:sz w:val="22"/>
          <w:szCs w:val="22"/>
        </w:rPr>
      </w:pPr>
      <w:ins w:id="154"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"_Toc8806732"</w:instrText>
        </w:r>
        <w:r w:rsidRPr="00E12F80">
          <w:rPr>
            <w:rStyle w:val="Hyperlink"/>
            <w:noProof/>
          </w:rPr>
          <w:instrText xml:space="preserve"> </w:instrText>
        </w:r>
        <w:r w:rsidRPr="00E12F80">
          <w:rPr>
            <w:rStyle w:val="Hyperlink"/>
            <w:noProof/>
          </w:rPr>
          <w:fldChar w:fldCharType="separate"/>
        </w:r>
        <w:r w:rsidRPr="00E12F80">
          <w:rPr>
            <w:rStyle w:val="Hyperlink"/>
            <w:noProof/>
          </w:rPr>
          <w:t>3.2.16 UC006a2 Xóaa vai trò trong kinh nghiệm làm việc</w:t>
        </w:r>
        <w:r>
          <w:rPr>
            <w:noProof/>
            <w:webHidden/>
          </w:rPr>
          <w:tab/>
        </w:r>
        <w:r>
          <w:rPr>
            <w:noProof/>
            <w:webHidden/>
          </w:rPr>
          <w:fldChar w:fldCharType="begin"/>
        </w:r>
        <w:r>
          <w:rPr>
            <w:noProof/>
            <w:webHidden/>
          </w:rPr>
          <w:instrText xml:space="preserve"> PAGEREF _Toc8806732 \h </w:instrText>
        </w:r>
      </w:ins>
      <w:r>
        <w:rPr>
          <w:noProof/>
          <w:webHidden/>
        </w:rPr>
      </w:r>
      <w:r>
        <w:rPr>
          <w:noProof/>
          <w:webHidden/>
        </w:rPr>
        <w:fldChar w:fldCharType="separate"/>
      </w:r>
      <w:ins w:id="155" w:author="LEO" w:date="2019-05-15T09:57:00Z">
        <w:r>
          <w:rPr>
            <w:noProof/>
            <w:webHidden/>
          </w:rPr>
          <w:t>77</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56" w:author="LEO" w:date="2019-05-15T09:57:00Z"/>
          <w:rFonts w:asciiTheme="minorHAnsi" w:eastAsiaTheme="minorEastAsia" w:hAnsiTheme="minorHAnsi" w:cstheme="minorBidi"/>
          <w:noProof/>
          <w:sz w:val="22"/>
          <w:szCs w:val="22"/>
        </w:rPr>
      </w:pPr>
      <w:ins w:id="157"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"_Toc8806733"</w:instrText>
        </w:r>
        <w:r w:rsidRPr="00E12F80">
          <w:rPr>
            <w:rStyle w:val="Hyperlink"/>
            <w:noProof/>
          </w:rPr>
          <w:instrText xml:space="preserve"> </w:instrText>
        </w:r>
        <w:r w:rsidRPr="00E12F80">
          <w:rPr>
            <w:rStyle w:val="Hyperlink"/>
            <w:noProof/>
          </w:rPr>
          <w:fldChar w:fldCharType="separate"/>
        </w:r>
        <w:r w:rsidRPr="00E12F80">
          <w:rPr>
            <w:rStyle w:val="Hyperlink"/>
            <w:noProof/>
          </w:rPr>
          <w:t>3.2.17 UC006b Cập nhật thông tin kinh nghiệm làm việc</w:t>
        </w:r>
        <w:r>
          <w:rPr>
            <w:noProof/>
            <w:webHidden/>
          </w:rPr>
          <w:tab/>
        </w:r>
        <w:r>
          <w:rPr>
            <w:noProof/>
            <w:webHidden/>
          </w:rPr>
          <w:fldChar w:fldCharType="begin"/>
        </w:r>
        <w:r>
          <w:rPr>
            <w:noProof/>
            <w:webHidden/>
          </w:rPr>
          <w:instrText xml:space="preserve"> PAGEREF _Toc8806733 \h </w:instrText>
        </w:r>
      </w:ins>
      <w:r>
        <w:rPr>
          <w:noProof/>
          <w:webHidden/>
        </w:rPr>
      </w:r>
      <w:r>
        <w:rPr>
          <w:noProof/>
          <w:webHidden/>
        </w:rPr>
        <w:fldChar w:fldCharType="separate"/>
      </w:r>
      <w:ins w:id="158" w:author="LEO" w:date="2019-05-15T09:57:00Z">
        <w:r>
          <w:rPr>
            <w:noProof/>
            <w:webHidden/>
          </w:rPr>
          <w:t>79</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59" w:author="LEO" w:date="2019-05-15T09:57:00Z"/>
          <w:rFonts w:asciiTheme="minorHAnsi" w:eastAsiaTheme="minorEastAsia" w:hAnsiTheme="minorHAnsi" w:cstheme="minorBidi"/>
          <w:noProof/>
          <w:sz w:val="22"/>
          <w:szCs w:val="22"/>
        </w:rPr>
      </w:pPr>
      <w:ins w:id="160"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"_Toc8806734"</w:instrText>
        </w:r>
        <w:r w:rsidRPr="00E12F80">
          <w:rPr>
            <w:rStyle w:val="Hyperlink"/>
            <w:noProof/>
          </w:rPr>
          <w:instrText xml:space="preserve"> </w:instrText>
        </w:r>
        <w:r w:rsidRPr="00E12F80">
          <w:rPr>
            <w:rStyle w:val="Hyperlink"/>
            <w:noProof/>
          </w:rPr>
          <w:fldChar w:fldCharType="separate"/>
        </w:r>
        <w:r w:rsidRPr="00E12F80">
          <w:rPr>
            <w:rStyle w:val="Hyperlink"/>
            <w:noProof/>
          </w:rPr>
          <w:t>3.2.18 UC006c Xóa kinh nghiệm làm việc</w:t>
        </w:r>
        <w:r>
          <w:rPr>
            <w:noProof/>
            <w:webHidden/>
          </w:rPr>
          <w:tab/>
        </w:r>
        <w:r>
          <w:rPr>
            <w:noProof/>
            <w:webHidden/>
          </w:rPr>
          <w:fldChar w:fldCharType="begin"/>
        </w:r>
        <w:r>
          <w:rPr>
            <w:noProof/>
            <w:webHidden/>
          </w:rPr>
          <w:instrText xml:space="preserve"> PAGEREF _Toc8806734 \h </w:instrText>
        </w:r>
      </w:ins>
      <w:r>
        <w:rPr>
          <w:noProof/>
          <w:webHidden/>
        </w:rPr>
      </w:r>
      <w:r>
        <w:rPr>
          <w:noProof/>
          <w:webHidden/>
        </w:rPr>
        <w:fldChar w:fldCharType="separate"/>
      </w:r>
      <w:ins w:id="161" w:author="LEO" w:date="2019-05-15T09:57:00Z">
        <w:r>
          <w:rPr>
            <w:noProof/>
            <w:webHidden/>
          </w:rPr>
          <w:t>82</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62" w:author="LEO" w:date="2019-05-15T09:57:00Z"/>
          <w:rFonts w:asciiTheme="minorHAnsi" w:eastAsiaTheme="minorEastAsia" w:hAnsiTheme="minorHAnsi" w:cstheme="minorBidi"/>
          <w:noProof/>
          <w:sz w:val="22"/>
          <w:szCs w:val="22"/>
        </w:rPr>
      </w:pPr>
      <w:ins w:id="163"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"_Toc8806735"</w:instrText>
        </w:r>
        <w:r w:rsidRPr="00E12F80">
          <w:rPr>
            <w:rStyle w:val="Hyperlink"/>
            <w:noProof/>
          </w:rPr>
          <w:instrText xml:space="preserve"> </w:instrText>
        </w:r>
        <w:r w:rsidRPr="00E12F80">
          <w:rPr>
            <w:rStyle w:val="Hyperlink"/>
            <w:noProof/>
          </w:rPr>
          <w:fldChar w:fldCharType="separate"/>
        </w:r>
        <w:r w:rsidRPr="00E12F80">
          <w:rPr>
            <w:rStyle w:val="Hyperlink"/>
            <w:noProof/>
          </w:rPr>
          <w:t>3.2.19 UC007 Thêm ngoại ngữ</w:t>
        </w:r>
        <w:r>
          <w:rPr>
            <w:noProof/>
            <w:webHidden/>
          </w:rPr>
          <w:tab/>
        </w:r>
        <w:r>
          <w:rPr>
            <w:noProof/>
            <w:webHidden/>
          </w:rPr>
          <w:fldChar w:fldCharType="begin"/>
        </w:r>
        <w:r>
          <w:rPr>
            <w:noProof/>
            <w:webHidden/>
          </w:rPr>
          <w:instrText xml:space="preserve"> PAGEREF _Toc8806735 \h </w:instrText>
        </w:r>
      </w:ins>
      <w:r>
        <w:rPr>
          <w:noProof/>
          <w:webHidden/>
        </w:rPr>
      </w:r>
      <w:r>
        <w:rPr>
          <w:noProof/>
          <w:webHidden/>
        </w:rPr>
        <w:fldChar w:fldCharType="separate"/>
      </w:r>
      <w:ins w:id="164" w:author="LEO" w:date="2019-05-15T09:57:00Z">
        <w:r>
          <w:rPr>
            <w:noProof/>
            <w:webHidden/>
          </w:rPr>
          <w:t>85</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65" w:author="LEO" w:date="2019-05-15T09:57:00Z"/>
          <w:rFonts w:asciiTheme="minorHAnsi" w:eastAsiaTheme="minorEastAsia" w:hAnsiTheme="minorHAnsi" w:cstheme="minorBidi"/>
          <w:noProof/>
          <w:sz w:val="22"/>
          <w:szCs w:val="22"/>
        </w:rPr>
      </w:pPr>
      <w:ins w:id="166"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"_Toc8806736"</w:instrText>
        </w:r>
        <w:r w:rsidRPr="00E12F80">
          <w:rPr>
            <w:rStyle w:val="Hyperlink"/>
            <w:noProof/>
          </w:rPr>
          <w:instrText xml:space="preserve"> </w:instrText>
        </w:r>
        <w:r w:rsidRPr="00E12F80">
          <w:rPr>
            <w:rStyle w:val="Hyperlink"/>
            <w:noProof/>
          </w:rPr>
          <w:fldChar w:fldCharType="separate"/>
        </w:r>
        <w:r w:rsidRPr="00E12F80">
          <w:rPr>
            <w:rStyle w:val="Hyperlink"/>
            <w:noProof/>
          </w:rPr>
          <w:t>3.2.20 UC008 Xem thông tin ngoại ngữ</w:t>
        </w:r>
        <w:r>
          <w:rPr>
            <w:noProof/>
            <w:webHidden/>
          </w:rPr>
          <w:tab/>
        </w:r>
        <w:r>
          <w:rPr>
            <w:noProof/>
            <w:webHidden/>
          </w:rPr>
          <w:fldChar w:fldCharType="begin"/>
        </w:r>
        <w:r>
          <w:rPr>
            <w:noProof/>
            <w:webHidden/>
          </w:rPr>
          <w:instrText xml:space="preserve"> PAGEREF _Toc8806736 \h </w:instrText>
        </w:r>
      </w:ins>
      <w:r>
        <w:rPr>
          <w:noProof/>
          <w:webHidden/>
        </w:rPr>
      </w:r>
      <w:r>
        <w:rPr>
          <w:noProof/>
          <w:webHidden/>
        </w:rPr>
        <w:fldChar w:fldCharType="separate"/>
      </w:r>
      <w:ins w:id="167" w:author="LEO" w:date="2019-05-15T09:57:00Z">
        <w:r>
          <w:rPr>
            <w:noProof/>
            <w:webHidden/>
          </w:rPr>
          <w:t>88</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68" w:author="LEO" w:date="2019-05-15T09:57:00Z"/>
          <w:rFonts w:asciiTheme="minorHAnsi" w:eastAsiaTheme="minorEastAsia" w:hAnsiTheme="minorHAnsi" w:cstheme="minorBidi"/>
          <w:noProof/>
          <w:sz w:val="22"/>
          <w:szCs w:val="22"/>
        </w:rPr>
      </w:pPr>
      <w:ins w:id="169"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"_Toc8806737"</w:instrText>
        </w:r>
        <w:r w:rsidRPr="00E12F80">
          <w:rPr>
            <w:rStyle w:val="Hyperlink"/>
            <w:noProof/>
          </w:rPr>
          <w:instrText xml:space="preserve"> </w:instrText>
        </w:r>
        <w:r w:rsidRPr="00E12F80">
          <w:rPr>
            <w:rStyle w:val="Hyperlink"/>
            <w:noProof/>
          </w:rPr>
          <w:fldChar w:fldCharType="separate"/>
        </w:r>
        <w:r w:rsidRPr="00E12F80">
          <w:rPr>
            <w:rStyle w:val="Hyperlink"/>
            <w:noProof/>
          </w:rPr>
          <w:t>3.2.21 UC008a Xóa ngoại ngữ</w:t>
        </w:r>
        <w:r>
          <w:rPr>
            <w:noProof/>
            <w:webHidden/>
          </w:rPr>
          <w:tab/>
        </w:r>
        <w:r>
          <w:rPr>
            <w:noProof/>
            <w:webHidden/>
          </w:rPr>
          <w:fldChar w:fldCharType="begin"/>
        </w:r>
        <w:r>
          <w:rPr>
            <w:noProof/>
            <w:webHidden/>
          </w:rPr>
          <w:instrText xml:space="preserve"> PAGEREF _Toc8806737 \h </w:instrText>
        </w:r>
      </w:ins>
      <w:r>
        <w:rPr>
          <w:noProof/>
          <w:webHidden/>
        </w:rPr>
      </w:r>
      <w:r>
        <w:rPr>
          <w:noProof/>
          <w:webHidden/>
        </w:rPr>
        <w:fldChar w:fldCharType="separate"/>
      </w:r>
      <w:ins w:id="170" w:author="LEO" w:date="2019-05-15T09:57:00Z">
        <w:r>
          <w:rPr>
            <w:noProof/>
            <w:webHidden/>
          </w:rPr>
          <w:t>90</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71" w:author="LEO" w:date="2019-05-15T09:57:00Z"/>
          <w:rFonts w:asciiTheme="minorHAnsi" w:eastAsiaTheme="minorEastAsia" w:hAnsiTheme="minorHAnsi" w:cstheme="minorBidi"/>
          <w:noProof/>
          <w:sz w:val="22"/>
          <w:szCs w:val="22"/>
        </w:rPr>
      </w:pPr>
      <w:ins w:id="172"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"_Toc8806738"</w:instrText>
        </w:r>
        <w:r w:rsidRPr="00E12F80">
          <w:rPr>
            <w:rStyle w:val="Hyperlink"/>
            <w:noProof/>
          </w:rPr>
          <w:instrText xml:space="preserve"> </w:instrText>
        </w:r>
        <w:r w:rsidRPr="00E12F80">
          <w:rPr>
            <w:rStyle w:val="Hyperlink"/>
            <w:noProof/>
          </w:rPr>
          <w:fldChar w:fldCharType="separate"/>
        </w:r>
        <w:r w:rsidRPr="00E12F80">
          <w:rPr>
            <w:rStyle w:val="Hyperlink"/>
            <w:noProof/>
          </w:rPr>
          <w:t>3.2.22 UC008b Cập nhật ngoại ngữ</w:t>
        </w:r>
        <w:r>
          <w:rPr>
            <w:noProof/>
            <w:webHidden/>
          </w:rPr>
          <w:tab/>
        </w:r>
        <w:r>
          <w:rPr>
            <w:noProof/>
            <w:webHidden/>
          </w:rPr>
          <w:fldChar w:fldCharType="begin"/>
        </w:r>
        <w:r>
          <w:rPr>
            <w:noProof/>
            <w:webHidden/>
          </w:rPr>
          <w:instrText xml:space="preserve"> PAGEREF _Toc8806738 \h </w:instrText>
        </w:r>
      </w:ins>
      <w:r>
        <w:rPr>
          <w:noProof/>
          <w:webHidden/>
        </w:rPr>
      </w:r>
      <w:r>
        <w:rPr>
          <w:noProof/>
          <w:webHidden/>
        </w:rPr>
        <w:fldChar w:fldCharType="separate"/>
      </w:r>
      <w:ins w:id="173" w:author="LEO" w:date="2019-05-15T09:57:00Z">
        <w:r>
          <w:rPr>
            <w:noProof/>
            <w:webHidden/>
          </w:rPr>
          <w:t>93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74" w:author="LEO" w:date="2019-05-15T09:57:00Z"/>
          <w:rFonts w:asciiTheme="minorHAnsi" w:eastAsiaTheme="minorEastAsia" w:hAnsiTheme="minorHAnsi" w:cstheme="minorBidi"/>
          <w:noProof/>
          <w:sz w:val="22"/>
          <w:szCs w:val="22"/>
        </w:rPr>
      </w:pPr>
      <w:ins w:id="175"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"_Toc8806739"</w:instrText>
        </w:r>
        <w:r w:rsidRPr="00E12F80">
          <w:rPr>
            <w:rStyle w:val="Hyperlink"/>
            <w:noProof/>
          </w:rPr>
          <w:instrText xml:space="preserve"> </w:instrText>
        </w:r>
        <w:r w:rsidRPr="00E12F80">
          <w:rPr>
            <w:rStyle w:val="Hyperlink"/>
            <w:noProof/>
          </w:rPr>
          <w:fldChar w:fldCharType="separate"/>
        </w:r>
        <w:r w:rsidRPr="00E12F80">
          <w:rPr>
            <w:rStyle w:val="Hyperlink"/>
            <w:noProof/>
          </w:rPr>
          <w:t>3.2.23 UC009 Thêm kỹ năng kỹ thuật</w:t>
        </w:r>
        <w:r>
          <w:rPr>
            <w:noProof/>
            <w:webHidden/>
          </w:rPr>
          <w:tab/>
        </w:r>
        <w:r>
          <w:rPr>
            <w:noProof/>
            <w:webHidden/>
          </w:rPr>
          <w:fldChar w:fldCharType="begin"/>
        </w:r>
        <w:r>
          <w:rPr>
            <w:noProof/>
            <w:webHidden/>
          </w:rPr>
          <w:instrText xml:space="preserve"> PAGEREF _Toc8806739 \h </w:instrText>
        </w:r>
      </w:ins>
      <w:r>
        <w:rPr>
          <w:noProof/>
          <w:webHidden/>
        </w:rPr>
      </w:r>
      <w:r>
        <w:rPr>
          <w:noProof/>
          <w:webHidden/>
        </w:rPr>
        <w:fldChar w:fldCharType="separate"/>
      </w:r>
      <w:ins w:id="176" w:author="LEO" w:date="2019-05-15T09:57:00Z">
        <w:r>
          <w:rPr>
            <w:noProof/>
            <w:webHidden/>
          </w:rPr>
          <w:t>96</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77" w:author="LEO" w:date="2019-05-15T09:57:00Z"/>
          <w:rFonts w:asciiTheme="minorHAnsi" w:eastAsiaTheme="minorEastAsia" w:hAnsiTheme="minorHAnsi" w:cstheme="minorBidi"/>
          <w:noProof/>
          <w:sz w:val="22"/>
          <w:szCs w:val="22"/>
        </w:rPr>
      </w:pPr>
      <w:ins w:id="178"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"_Toc8806740"</w:instrText>
        </w:r>
        <w:r w:rsidRPr="00E12F80">
          <w:rPr>
            <w:rStyle w:val="Hyperlink"/>
            <w:noProof/>
          </w:rPr>
          <w:instrText xml:space="preserve"> </w:instrText>
        </w:r>
        <w:r w:rsidRPr="00E12F80">
          <w:rPr>
            <w:rStyle w:val="Hyperlink"/>
            <w:noProof/>
          </w:rPr>
          <w:fldChar w:fldCharType="separate"/>
        </w:r>
        <w:r w:rsidRPr="00E12F80">
          <w:rPr>
            <w:rStyle w:val="Hyperlink"/>
            <w:noProof/>
          </w:rPr>
          <w:t>3.2.24 UC0010 Xem thông tin kỹ năng kỹ thuật</w:t>
        </w:r>
        <w:r>
          <w:rPr>
            <w:noProof/>
            <w:webHidden/>
          </w:rPr>
          <w:tab/>
        </w:r>
        <w:r>
          <w:rPr>
            <w:noProof/>
            <w:webHidden/>
          </w:rPr>
          <w:fldChar w:fldCharType="begin"/>
        </w:r>
        <w:r>
          <w:rPr>
            <w:noProof/>
            <w:webHidden/>
          </w:rPr>
          <w:instrText xml:space="preserve"> PAGEREF _Toc8806740 \h </w:instrText>
        </w:r>
      </w:ins>
      <w:r>
        <w:rPr>
          <w:noProof/>
          <w:webHidden/>
        </w:rPr>
      </w:r>
      <w:r>
        <w:rPr>
          <w:noProof/>
          <w:webHidden/>
        </w:rPr>
        <w:fldChar w:fldCharType="separate"/>
      </w:r>
      <w:ins w:id="179" w:author="LEO" w:date="2019-05-15T09:57:00Z">
        <w:r>
          <w:rPr>
            <w:noProof/>
            <w:webHidden/>
          </w:rPr>
          <w:t>99</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80" w:author="LEO" w:date="2019-05-15T09:57:00Z"/>
          <w:rFonts w:asciiTheme="minorHAnsi" w:eastAsiaTheme="minorEastAsia" w:hAnsiTheme="minorHAnsi" w:cstheme="minorBidi"/>
          <w:noProof/>
          <w:sz w:val="22"/>
          <w:szCs w:val="22"/>
        </w:rPr>
      </w:pPr>
      <w:ins w:id="181" w:author="LEO" w:date="2019-05-15T09:57:00Z">
        <w:r w:rsidRPr="00E12F80">
          <w:rPr>
            <w:rStyle w:val="Hyperlink"/>
            <w:noProof/>
          </w:rPr>
          <w:lastRenderedPageBreak/>
          <w:fldChar w:fldCharType="begin"/>
        </w:r>
        <w:r w:rsidRPr="00E12F80">
          <w:rPr>
            <w:rStyle w:val="Hyperlink"/>
            <w:noProof/>
          </w:rPr>
          <w:instrText xml:space="preserve"> </w:instrText>
        </w:r>
        <w:r>
          <w:rPr>
            <w:noProof/>
          </w:rPr>
          <w:instrText>HYPERLINK \l "_Toc8806741"</w:instrText>
        </w:r>
        <w:r w:rsidRPr="00E12F80">
          <w:rPr>
            <w:rStyle w:val="Hyperlink"/>
            <w:noProof/>
          </w:rPr>
          <w:instrText xml:space="preserve"> </w:instrText>
        </w:r>
        <w:r w:rsidRPr="00E12F80">
          <w:rPr>
            <w:rStyle w:val="Hyperlink"/>
            <w:noProof/>
          </w:rPr>
          <w:fldChar w:fldCharType="separate"/>
        </w:r>
        <w:r w:rsidRPr="00E12F80">
          <w:rPr>
            <w:rStyle w:val="Hyperlink"/>
            <w:noProof/>
          </w:rPr>
          <w:t>3.2.25 UC010a Xóa kỹ năng kỹ thuật</w:t>
        </w:r>
        <w:r>
          <w:rPr>
            <w:noProof/>
            <w:webHidden/>
          </w:rPr>
          <w:tab/>
        </w:r>
        <w:r>
          <w:rPr>
            <w:noProof/>
            <w:webHidden/>
          </w:rPr>
          <w:fldChar w:fldCharType="begin"/>
        </w:r>
        <w:r>
          <w:rPr>
            <w:noProof/>
            <w:webHidden/>
          </w:rPr>
          <w:instrText xml:space="preserve"> PAGEREF _Toc8806741 \h </w:instrText>
        </w:r>
      </w:ins>
      <w:r>
        <w:rPr>
          <w:noProof/>
          <w:webHidden/>
        </w:rPr>
      </w:r>
      <w:r>
        <w:rPr>
          <w:noProof/>
          <w:webHidden/>
        </w:rPr>
        <w:fldChar w:fldCharType="separate"/>
      </w:r>
      <w:ins w:id="182" w:author="LEO" w:date="2019-05-15T09:57:00Z">
        <w:r>
          <w:rPr>
            <w:noProof/>
            <w:webHidden/>
          </w:rPr>
          <w:t>101</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83" w:author="LEO" w:date="2019-05-15T09:57:00Z"/>
          <w:rFonts w:asciiTheme="minorHAnsi" w:eastAsiaTheme="minorEastAsia" w:hAnsiTheme="minorHAnsi" w:cstheme="minorBidi"/>
          <w:noProof/>
          <w:sz w:val="22"/>
          <w:szCs w:val="22"/>
        </w:rPr>
      </w:pPr>
      <w:ins w:id="184"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"_Toc8806742"</w:instrText>
        </w:r>
        <w:r w:rsidRPr="00E12F80">
          <w:rPr>
            <w:rStyle w:val="Hyperlink"/>
            <w:noProof/>
          </w:rPr>
          <w:instrText xml:space="preserve"> </w:instrText>
        </w:r>
        <w:r w:rsidRPr="00E12F80">
          <w:rPr>
            <w:rStyle w:val="Hyperlink"/>
            <w:noProof/>
          </w:rPr>
          <w:fldChar w:fldCharType="separate"/>
        </w:r>
        <w:r w:rsidRPr="00E12F80">
          <w:rPr>
            <w:rStyle w:val="Hyperlink"/>
            <w:noProof/>
          </w:rPr>
          <w:t>3.2.26 UC010b Cập nhật kỹ năng kỹ thuật</w:t>
        </w:r>
        <w:r>
          <w:rPr>
            <w:noProof/>
            <w:webHidden/>
          </w:rPr>
          <w:tab/>
        </w:r>
        <w:r>
          <w:rPr>
            <w:noProof/>
            <w:webHidden/>
          </w:rPr>
          <w:fldChar w:fldCharType="begin"/>
        </w:r>
        <w:r>
          <w:rPr>
            <w:noProof/>
            <w:webHidden/>
          </w:rPr>
          <w:instrText xml:space="preserve"> PAGEREF _Toc8806742 \h </w:instrText>
        </w:r>
      </w:ins>
      <w:r>
        <w:rPr>
          <w:noProof/>
          <w:webHidden/>
        </w:rPr>
      </w:r>
      <w:r>
        <w:rPr>
          <w:noProof/>
          <w:webHidden/>
        </w:rPr>
        <w:fldChar w:fldCharType="separate"/>
      </w:r>
      <w:ins w:id="185" w:author="LEO" w:date="2019-05-15T09:57:00Z">
        <w:r>
          <w:rPr>
            <w:noProof/>
            <w:webHidden/>
          </w:rPr>
          <w:t>103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86" w:author="LEO" w:date="2019-05-15T09:57:00Z"/>
          <w:rFonts w:asciiTheme="minorHAnsi" w:eastAsiaTheme="minorEastAsia" w:hAnsiTheme="minorHAnsi" w:cstheme="minorBidi"/>
          <w:noProof/>
          <w:sz w:val="22"/>
          <w:szCs w:val="22"/>
        </w:rPr>
      </w:pPr>
      <w:ins w:id="187"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"_Toc8806743"</w:instrText>
        </w:r>
        <w:r w:rsidRPr="00E12F80">
          <w:rPr>
            <w:rStyle w:val="Hyperlink"/>
            <w:noProof/>
          </w:rPr>
          <w:instrText xml:space="preserve"> </w:instrText>
        </w:r>
        <w:r w:rsidRPr="00E12F80">
          <w:rPr>
            <w:rStyle w:val="Hyperlink"/>
            <w:noProof/>
          </w:rPr>
          <w:fldChar w:fldCharType="separate"/>
        </w:r>
        <w:r w:rsidRPr="00E12F80">
          <w:rPr>
            <w:rStyle w:val="Hyperlink"/>
            <w:noProof/>
          </w:rPr>
          <w:t>3.2.27 UC0011 Thêm học vấn</w:t>
        </w:r>
        <w:r>
          <w:rPr>
            <w:noProof/>
            <w:webHidden/>
          </w:rPr>
          <w:tab/>
        </w:r>
        <w:r>
          <w:rPr>
            <w:noProof/>
            <w:webHidden/>
          </w:rPr>
          <w:fldChar w:fldCharType="begin"/>
        </w:r>
        <w:r>
          <w:rPr>
            <w:noProof/>
            <w:webHidden/>
          </w:rPr>
          <w:instrText xml:space="preserve"> PAGEREF _Toc8806743 \h </w:instrText>
        </w:r>
      </w:ins>
      <w:r>
        <w:rPr>
          <w:noProof/>
          <w:webHidden/>
        </w:rPr>
      </w:r>
      <w:r>
        <w:rPr>
          <w:noProof/>
          <w:webHidden/>
        </w:rPr>
        <w:fldChar w:fldCharType="separate"/>
      </w:r>
      <w:ins w:id="188" w:author="LEO" w:date="2019-05-15T09:57:00Z">
        <w:r>
          <w:rPr>
            <w:noProof/>
            <w:webHidden/>
          </w:rPr>
          <w:t>106</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89" w:author="LEO" w:date="2019-05-15T09:57:00Z"/>
          <w:rFonts w:asciiTheme="minorHAnsi" w:eastAsiaTheme="minorEastAsia" w:hAnsiTheme="minorHAnsi" w:cstheme="minorBidi"/>
          <w:noProof/>
          <w:sz w:val="22"/>
          <w:szCs w:val="22"/>
        </w:rPr>
      </w:pPr>
      <w:ins w:id="190"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"_Toc8806744"</w:instrText>
        </w:r>
        <w:r w:rsidRPr="00E12F80">
          <w:rPr>
            <w:rStyle w:val="Hyperlink"/>
            <w:noProof/>
          </w:rPr>
          <w:instrText xml:space="preserve"> </w:instrText>
        </w:r>
        <w:r w:rsidRPr="00E12F80">
          <w:rPr>
            <w:rStyle w:val="Hyperlink"/>
            <w:noProof/>
          </w:rPr>
          <w:fldChar w:fldCharType="separate"/>
        </w:r>
        <w:r w:rsidRPr="00E12F80">
          <w:rPr>
            <w:rStyle w:val="Hyperlink"/>
            <w:noProof/>
          </w:rPr>
          <w:t>3.2.28 UC0012 Xem thông tin học vấn</w:t>
        </w:r>
        <w:r>
          <w:rPr>
            <w:noProof/>
            <w:webHidden/>
          </w:rPr>
          <w:tab/>
        </w:r>
        <w:r>
          <w:rPr>
            <w:noProof/>
            <w:webHidden/>
          </w:rPr>
          <w:fldChar w:fldCharType="begin"/>
        </w:r>
        <w:r>
          <w:rPr>
            <w:noProof/>
            <w:webHidden/>
          </w:rPr>
          <w:instrText xml:space="preserve"> PAGEREF _Toc8806744 \h </w:instrText>
        </w:r>
      </w:ins>
      <w:r>
        <w:rPr>
          <w:noProof/>
          <w:webHidden/>
        </w:rPr>
      </w:r>
      <w:r>
        <w:rPr>
          <w:noProof/>
          <w:webHidden/>
        </w:rPr>
        <w:fldChar w:fldCharType="separate"/>
      </w:r>
      <w:ins w:id="191" w:author="LEO" w:date="2019-05-15T09:57:00Z">
        <w:r>
          <w:rPr>
            <w:noProof/>
            <w:webHidden/>
          </w:rPr>
          <w:t>109</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92" w:author="LEO" w:date="2019-05-15T09:57:00Z"/>
          <w:rFonts w:asciiTheme="minorHAnsi" w:eastAsiaTheme="minorEastAsia" w:hAnsiTheme="minorHAnsi" w:cstheme="minorBidi"/>
          <w:noProof/>
          <w:sz w:val="22"/>
          <w:szCs w:val="22"/>
        </w:rPr>
      </w:pPr>
      <w:ins w:id="193"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"_Toc8806745"</w:instrText>
        </w:r>
        <w:r w:rsidRPr="00E12F80">
          <w:rPr>
            <w:rStyle w:val="Hyperlink"/>
            <w:noProof/>
          </w:rPr>
          <w:instrText xml:space="preserve"> </w:instrText>
        </w:r>
        <w:r w:rsidRPr="00E12F80">
          <w:rPr>
            <w:rStyle w:val="Hyperlink"/>
            <w:noProof/>
          </w:rPr>
          <w:fldChar w:fldCharType="separate"/>
        </w:r>
        <w:r w:rsidRPr="00E12F80">
          <w:rPr>
            <w:rStyle w:val="Hyperlink"/>
            <w:noProof/>
          </w:rPr>
          <w:t>3.2.29 UC012a Xóa học vấn</w:t>
        </w:r>
        <w:r>
          <w:rPr>
            <w:noProof/>
            <w:webHidden/>
          </w:rPr>
          <w:tab/>
        </w:r>
        <w:r>
          <w:rPr>
            <w:noProof/>
            <w:webHidden/>
          </w:rPr>
          <w:fldChar w:fldCharType="begin"/>
        </w:r>
        <w:r>
          <w:rPr>
            <w:noProof/>
            <w:webHidden/>
          </w:rPr>
          <w:instrText xml:space="preserve"> PAGEREF _Toc8806745 \h </w:instrText>
        </w:r>
      </w:ins>
      <w:r>
        <w:rPr>
          <w:noProof/>
          <w:webHidden/>
        </w:rPr>
      </w:r>
      <w:r>
        <w:rPr>
          <w:noProof/>
          <w:webHidden/>
        </w:rPr>
        <w:fldChar w:fldCharType="separate"/>
      </w:r>
      <w:ins w:id="194" w:author="LEO" w:date="2019-05-15T09:57:00Z">
        <w:r>
          <w:rPr>
            <w:noProof/>
            <w:webHidden/>
          </w:rPr>
          <w:t>111</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95" w:author="LEO" w:date="2019-05-15T09:57:00Z"/>
          <w:rFonts w:asciiTheme="minorHAnsi" w:eastAsiaTheme="minorEastAsia" w:hAnsiTheme="minorHAnsi" w:cstheme="minorBidi"/>
          <w:noProof/>
          <w:sz w:val="22"/>
          <w:szCs w:val="22"/>
        </w:rPr>
      </w:pPr>
      <w:ins w:id="196"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"_Toc8806746"</w:instrText>
        </w:r>
        <w:r w:rsidRPr="00E12F80">
          <w:rPr>
            <w:rStyle w:val="Hyperlink"/>
            <w:noProof/>
          </w:rPr>
          <w:instrText xml:space="preserve"> </w:instrText>
        </w:r>
        <w:r w:rsidRPr="00E12F80">
          <w:rPr>
            <w:rStyle w:val="Hyperlink"/>
            <w:noProof/>
          </w:rPr>
          <w:fldChar w:fldCharType="separate"/>
        </w:r>
        <w:r w:rsidRPr="00E12F80">
          <w:rPr>
            <w:rStyle w:val="Hyperlink"/>
            <w:noProof/>
          </w:rPr>
          <w:t>3.2.30 UC012b Cập nhật học vấn</w:t>
        </w:r>
        <w:r>
          <w:rPr>
            <w:noProof/>
            <w:webHidden/>
          </w:rPr>
          <w:tab/>
        </w:r>
        <w:r>
          <w:rPr>
            <w:noProof/>
            <w:webHidden/>
          </w:rPr>
          <w:fldChar w:fldCharType="begin"/>
        </w:r>
        <w:r>
          <w:rPr>
            <w:noProof/>
            <w:webHidden/>
          </w:rPr>
          <w:instrText xml:space="preserve"> PAGEREF _Toc8806746 \h </w:instrText>
        </w:r>
      </w:ins>
      <w:r>
        <w:rPr>
          <w:noProof/>
          <w:webHidden/>
        </w:rPr>
      </w:r>
      <w:r>
        <w:rPr>
          <w:noProof/>
          <w:webHidden/>
        </w:rPr>
        <w:fldChar w:fldCharType="separate"/>
      </w:r>
      <w:ins w:id="197" w:author="LEO" w:date="2019-05-15T09:57:00Z">
        <w:r>
          <w:rPr>
            <w:noProof/>
            <w:webHidden/>
          </w:rPr>
          <w:t>113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198" w:author="LEO" w:date="2019-05-15T09:57:00Z"/>
          <w:rFonts w:asciiTheme="minorHAnsi" w:eastAsiaTheme="minorEastAsia" w:hAnsiTheme="minorHAnsi" w:cstheme="minorBidi"/>
          <w:noProof/>
          <w:sz w:val="22"/>
          <w:szCs w:val="22"/>
        </w:rPr>
      </w:pPr>
      <w:ins w:id="199"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"_Toc8806747"</w:instrText>
        </w:r>
        <w:r w:rsidRPr="00E12F80">
          <w:rPr>
            <w:rStyle w:val="Hyperlink"/>
            <w:noProof/>
          </w:rPr>
          <w:instrText xml:space="preserve"> </w:instrText>
        </w:r>
        <w:r w:rsidRPr="00E12F80">
          <w:rPr>
            <w:rStyle w:val="Hyperlink"/>
            <w:noProof/>
          </w:rPr>
          <w:fldChar w:fldCharType="separate"/>
        </w:r>
        <w:r w:rsidRPr="00E12F80">
          <w:rPr>
            <w:rStyle w:val="Hyperlink"/>
            <w:noProof/>
          </w:rPr>
          <w:t>3.2.31 UC013 Cập nhật trạng thái hồ sơ nhân viên</w:t>
        </w:r>
        <w:r>
          <w:rPr>
            <w:noProof/>
            <w:webHidden/>
          </w:rPr>
          <w:tab/>
        </w:r>
        <w:r>
          <w:rPr>
            <w:noProof/>
            <w:webHidden/>
          </w:rPr>
          <w:fldChar w:fldCharType="begin"/>
        </w:r>
        <w:r>
          <w:rPr>
            <w:noProof/>
            <w:webHidden/>
          </w:rPr>
          <w:instrText xml:space="preserve"> PAGEREF _Toc8806747 \h </w:instrText>
        </w:r>
      </w:ins>
      <w:r>
        <w:rPr>
          <w:noProof/>
          <w:webHidden/>
        </w:rPr>
      </w:r>
      <w:r>
        <w:rPr>
          <w:noProof/>
          <w:webHidden/>
        </w:rPr>
        <w:fldChar w:fldCharType="separate"/>
      </w:r>
      <w:ins w:id="200" w:author="LEO" w:date="2019-05-15T09:57:00Z">
        <w:r>
          <w:rPr>
            <w:noProof/>
            <w:webHidden/>
          </w:rPr>
          <w:t>115</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201" w:author="LEO" w:date="2019-05-15T09:57:00Z"/>
          <w:rFonts w:asciiTheme="minorHAnsi" w:eastAsiaTheme="minorEastAsia" w:hAnsiTheme="minorHAnsi" w:cstheme="minorBidi"/>
          <w:noProof/>
          <w:sz w:val="22"/>
          <w:szCs w:val="22"/>
        </w:rPr>
      </w:pPr>
      <w:ins w:id="202"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"_Toc8806748"</w:instrText>
        </w:r>
        <w:r w:rsidRPr="00E12F80">
          <w:rPr>
            <w:rStyle w:val="Hyperlink"/>
            <w:noProof/>
          </w:rPr>
          <w:instrText xml:space="preserve"> </w:instrText>
        </w:r>
        <w:r w:rsidRPr="00E12F80">
          <w:rPr>
            <w:rStyle w:val="Hyperlink"/>
            <w:noProof/>
          </w:rPr>
          <w:fldChar w:fldCharType="separate"/>
        </w:r>
        <w:r w:rsidRPr="00E12F80">
          <w:rPr>
            <w:rStyle w:val="Hyperlink"/>
            <w:noProof/>
          </w:rPr>
          <w:t>3.2.32 UC014 Xuất danh sách nhân viên</w:t>
        </w:r>
        <w:r>
          <w:rPr>
            <w:noProof/>
            <w:webHidden/>
          </w:rPr>
          <w:tab/>
        </w:r>
        <w:r>
          <w:rPr>
            <w:noProof/>
            <w:webHidden/>
          </w:rPr>
          <w:fldChar w:fldCharType="begin"/>
        </w:r>
        <w:r>
          <w:rPr>
            <w:noProof/>
            <w:webHidden/>
          </w:rPr>
          <w:instrText xml:space="preserve"> PAGEREF _Toc8806748 \h </w:instrText>
        </w:r>
      </w:ins>
      <w:r>
        <w:rPr>
          <w:noProof/>
          <w:webHidden/>
        </w:rPr>
      </w:r>
      <w:r>
        <w:rPr>
          <w:noProof/>
          <w:webHidden/>
        </w:rPr>
        <w:fldChar w:fldCharType="separate"/>
      </w:r>
      <w:ins w:id="203" w:author="LEO" w:date="2019-05-15T09:57:00Z">
        <w:r>
          <w:rPr>
            <w:noProof/>
            <w:webHidden/>
          </w:rPr>
          <w:t>118</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204" w:author="LEO" w:date="2019-05-15T09:57:00Z"/>
          <w:rFonts w:asciiTheme="minorHAnsi" w:eastAsiaTheme="minorEastAsia" w:hAnsiTheme="minorHAnsi" w:cstheme="minorBidi"/>
          <w:noProof/>
          <w:sz w:val="22"/>
          <w:szCs w:val="22"/>
        </w:rPr>
      </w:pPr>
      <w:ins w:id="205"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"_Toc8806749"</w:instrText>
        </w:r>
        <w:r w:rsidRPr="00E12F80">
          <w:rPr>
            <w:rStyle w:val="Hyperlink"/>
            <w:noProof/>
          </w:rPr>
          <w:instrText xml:space="preserve"> </w:instrText>
        </w:r>
        <w:r w:rsidRPr="00E12F80">
          <w:rPr>
            <w:rStyle w:val="Hyperlink"/>
            <w:noProof/>
          </w:rPr>
          <w:fldChar w:fldCharType="separate"/>
        </w:r>
        <w:r w:rsidRPr="00E12F80">
          <w:rPr>
            <w:rStyle w:val="Hyperlink"/>
            <w:noProof/>
          </w:rPr>
          <w:t>3.2.33 UC0015 Quản lý hồ sơ nhân viên</w:t>
        </w:r>
        <w:r>
          <w:rPr>
            <w:noProof/>
            <w:webHidden/>
          </w:rPr>
          <w:tab/>
        </w:r>
        <w:r>
          <w:rPr>
            <w:noProof/>
            <w:webHidden/>
          </w:rPr>
          <w:fldChar w:fldCharType="begin"/>
        </w:r>
        <w:r>
          <w:rPr>
            <w:noProof/>
            <w:webHidden/>
          </w:rPr>
          <w:instrText xml:space="preserve"> PAGEREF _Toc8806749 \h </w:instrText>
        </w:r>
      </w:ins>
      <w:r>
        <w:rPr>
          <w:noProof/>
          <w:webHidden/>
        </w:rPr>
      </w:r>
      <w:r>
        <w:rPr>
          <w:noProof/>
          <w:webHidden/>
        </w:rPr>
        <w:fldChar w:fldCharType="separate"/>
      </w:r>
      <w:ins w:id="206" w:author="LEO" w:date="2019-05-15T09:57:00Z">
        <w:r>
          <w:rPr>
            <w:noProof/>
            <w:webHidden/>
          </w:rPr>
          <w:t>120</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207" w:author="LEO" w:date="2019-05-15T09:57:00Z"/>
          <w:rFonts w:asciiTheme="minorHAnsi" w:eastAsiaTheme="minorEastAsia" w:hAnsiTheme="minorHAnsi" w:cstheme="minorBidi"/>
          <w:noProof/>
          <w:sz w:val="22"/>
          <w:szCs w:val="22"/>
        </w:rPr>
      </w:pPr>
      <w:ins w:id="208"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"_Toc8806750"</w:instrText>
        </w:r>
        <w:r w:rsidRPr="00E12F80">
          <w:rPr>
            <w:rStyle w:val="Hyperlink"/>
            <w:noProof/>
          </w:rPr>
          <w:instrText xml:space="preserve"> </w:instrText>
        </w:r>
        <w:r w:rsidRPr="00E12F80">
          <w:rPr>
            <w:rStyle w:val="Hyperlink"/>
            <w:noProof/>
          </w:rPr>
          <w:fldChar w:fldCharType="separate"/>
        </w:r>
        <w:r w:rsidRPr="00E12F80">
          <w:rPr>
            <w:rStyle w:val="Hyperlink"/>
            <w:noProof/>
          </w:rPr>
          <w:t>3.2.34 UC016 Thêm dự án</w:t>
        </w:r>
        <w:r>
          <w:rPr>
            <w:noProof/>
            <w:webHidden/>
          </w:rPr>
          <w:tab/>
        </w:r>
        <w:r>
          <w:rPr>
            <w:noProof/>
            <w:webHidden/>
          </w:rPr>
          <w:fldChar w:fldCharType="begin"/>
        </w:r>
        <w:r>
          <w:rPr>
            <w:noProof/>
            <w:webHidden/>
          </w:rPr>
          <w:instrText xml:space="preserve"> PAGEREF _Toc8806750 \h </w:instrText>
        </w:r>
      </w:ins>
      <w:r>
        <w:rPr>
          <w:noProof/>
          <w:webHidden/>
        </w:rPr>
      </w:r>
      <w:r>
        <w:rPr>
          <w:noProof/>
          <w:webHidden/>
        </w:rPr>
        <w:fldChar w:fldCharType="separate"/>
      </w:r>
      <w:ins w:id="209" w:author="LEO" w:date="2019-05-15T09:57:00Z">
        <w:r>
          <w:rPr>
            <w:noProof/>
            <w:webHidden/>
          </w:rPr>
          <w:t>123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210" w:author="LEO" w:date="2019-05-15T09:57:00Z"/>
          <w:rFonts w:asciiTheme="minorHAnsi" w:eastAsiaTheme="minorEastAsia" w:hAnsiTheme="minorHAnsi" w:cstheme="minorBidi"/>
          <w:noProof/>
          <w:sz w:val="22"/>
          <w:szCs w:val="22"/>
        </w:rPr>
      </w:pPr>
      <w:ins w:id="211"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"_Toc8806751"</w:instrText>
        </w:r>
        <w:r w:rsidRPr="00E12F80">
          <w:rPr>
            <w:rStyle w:val="Hyperlink"/>
            <w:noProof/>
          </w:rPr>
          <w:instrText xml:space="preserve"> </w:instrText>
        </w:r>
        <w:r w:rsidRPr="00E12F80">
          <w:rPr>
            <w:rStyle w:val="Hyperlink"/>
            <w:noProof/>
          </w:rPr>
          <w:fldChar w:fldCharType="separate"/>
        </w:r>
        <w:r w:rsidRPr="00E12F80">
          <w:rPr>
            <w:rStyle w:val="Hyperlink"/>
            <w:noProof/>
          </w:rPr>
          <w:t>3.2.35 UC017 Xem dự án của công ty</w:t>
        </w:r>
        <w:r>
          <w:rPr>
            <w:noProof/>
            <w:webHidden/>
          </w:rPr>
          <w:tab/>
        </w:r>
        <w:r>
          <w:rPr>
            <w:noProof/>
            <w:webHidden/>
          </w:rPr>
          <w:fldChar w:fldCharType="begin"/>
        </w:r>
        <w:r>
          <w:rPr>
            <w:noProof/>
            <w:webHidden/>
          </w:rPr>
          <w:instrText xml:space="preserve"> PAGEREF _Toc8806751 \h </w:instrText>
        </w:r>
      </w:ins>
      <w:r>
        <w:rPr>
          <w:noProof/>
          <w:webHidden/>
        </w:rPr>
      </w:r>
      <w:r>
        <w:rPr>
          <w:noProof/>
          <w:webHidden/>
        </w:rPr>
        <w:fldChar w:fldCharType="separate"/>
      </w:r>
      <w:ins w:id="212" w:author="LEO" w:date="2019-05-15T09:57:00Z">
        <w:r>
          <w:rPr>
            <w:noProof/>
            <w:webHidden/>
          </w:rPr>
          <w:t>128</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213" w:author="LEO" w:date="2019-05-15T09:57:00Z"/>
          <w:rFonts w:asciiTheme="minorHAnsi" w:eastAsiaTheme="minorEastAsia" w:hAnsiTheme="minorHAnsi" w:cstheme="minorBidi"/>
          <w:noProof/>
          <w:sz w:val="22"/>
          <w:szCs w:val="22"/>
        </w:rPr>
      </w:pPr>
      <w:ins w:id="214"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"_Toc8806752"</w:instrText>
        </w:r>
        <w:r w:rsidRPr="00E12F80">
          <w:rPr>
            <w:rStyle w:val="Hyperlink"/>
            <w:noProof/>
          </w:rPr>
          <w:instrText xml:space="preserve"> </w:instrText>
        </w:r>
        <w:r w:rsidRPr="00E12F80">
          <w:rPr>
            <w:rStyle w:val="Hyperlink"/>
            <w:noProof/>
          </w:rPr>
          <w:fldChar w:fldCharType="separate"/>
        </w:r>
        <w:r w:rsidRPr="00E12F80">
          <w:rPr>
            <w:rStyle w:val="Hyperlink"/>
            <w:noProof/>
          </w:rPr>
          <w:t>3.2.36 UC017a Cập nhật thông tin dự án</w:t>
        </w:r>
        <w:r>
          <w:rPr>
            <w:noProof/>
            <w:webHidden/>
          </w:rPr>
          <w:tab/>
        </w:r>
        <w:r>
          <w:rPr>
            <w:noProof/>
            <w:webHidden/>
          </w:rPr>
          <w:fldChar w:fldCharType="begin"/>
        </w:r>
        <w:r>
          <w:rPr>
            <w:noProof/>
            <w:webHidden/>
          </w:rPr>
          <w:instrText xml:space="preserve"> PAGEREF _Toc8806752 \h </w:instrText>
        </w:r>
      </w:ins>
      <w:r>
        <w:rPr>
          <w:noProof/>
          <w:webHidden/>
        </w:rPr>
      </w:r>
      <w:r>
        <w:rPr>
          <w:noProof/>
          <w:webHidden/>
        </w:rPr>
        <w:fldChar w:fldCharType="separate"/>
      </w:r>
      <w:ins w:id="215" w:author="LEO" w:date="2019-05-15T09:57:00Z">
        <w:r>
          <w:rPr>
            <w:noProof/>
            <w:webHidden/>
          </w:rPr>
          <w:t>129</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216" w:author="LEO" w:date="2019-05-15T09:57:00Z"/>
          <w:rFonts w:asciiTheme="minorHAnsi" w:eastAsiaTheme="minorEastAsia" w:hAnsiTheme="minorHAnsi" w:cstheme="minorBidi"/>
          <w:noProof/>
          <w:sz w:val="22"/>
          <w:szCs w:val="22"/>
        </w:rPr>
      </w:pPr>
      <w:ins w:id="217"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"_Toc8806753"</w:instrText>
        </w:r>
        <w:r w:rsidRPr="00E12F80">
          <w:rPr>
            <w:rStyle w:val="Hyperlink"/>
            <w:noProof/>
          </w:rPr>
          <w:instrText xml:space="preserve"> </w:instrText>
        </w:r>
        <w:r w:rsidRPr="00E12F80">
          <w:rPr>
            <w:rStyle w:val="Hyperlink"/>
            <w:noProof/>
          </w:rPr>
          <w:fldChar w:fldCharType="separate"/>
        </w:r>
        <w:r w:rsidRPr="00E12F80">
          <w:rPr>
            <w:rStyle w:val="Hyperlink"/>
            <w:noProof/>
          </w:rPr>
          <w:t>3.2.37 UC018 Tìm kiếm</w:t>
        </w:r>
        <w:r>
          <w:rPr>
            <w:noProof/>
            <w:webHidden/>
          </w:rPr>
          <w:tab/>
        </w:r>
        <w:r>
          <w:rPr>
            <w:noProof/>
            <w:webHidden/>
          </w:rPr>
          <w:fldChar w:fldCharType="begin"/>
        </w:r>
        <w:r>
          <w:rPr>
            <w:noProof/>
            <w:webHidden/>
          </w:rPr>
          <w:instrText xml:space="preserve"> PAGEREF _Toc8806753 \h </w:instrText>
        </w:r>
      </w:ins>
      <w:r>
        <w:rPr>
          <w:noProof/>
          <w:webHidden/>
        </w:rPr>
      </w:r>
      <w:r>
        <w:rPr>
          <w:noProof/>
          <w:webHidden/>
        </w:rPr>
        <w:fldChar w:fldCharType="separate"/>
      </w:r>
      <w:ins w:id="218" w:author="LEO" w:date="2019-05-15T09:57:00Z">
        <w:r>
          <w:rPr>
            <w:noProof/>
            <w:webHidden/>
          </w:rPr>
          <w:t>133</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219" w:author="LEO" w:date="2019-05-15T09:57:00Z"/>
          <w:rFonts w:asciiTheme="minorHAnsi" w:eastAsiaTheme="minorEastAsia" w:hAnsiTheme="minorHAnsi" w:cstheme="minorBidi"/>
          <w:noProof/>
          <w:sz w:val="22"/>
          <w:szCs w:val="22"/>
        </w:rPr>
      </w:pPr>
      <w:ins w:id="220"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"_Toc8806754"</w:instrText>
        </w:r>
        <w:r w:rsidRPr="00E12F80">
          <w:rPr>
            <w:rStyle w:val="Hyperlink"/>
            <w:noProof/>
          </w:rPr>
          <w:instrText xml:space="preserve"> </w:instrText>
        </w:r>
        <w:r w:rsidRPr="00E12F80">
          <w:rPr>
            <w:rStyle w:val="Hyperlink"/>
            <w:noProof/>
          </w:rPr>
          <w:fldChar w:fldCharType="separate"/>
        </w:r>
        <w:r w:rsidRPr="00E12F80">
          <w:rPr>
            <w:rStyle w:val="Hyperlink"/>
            <w:noProof/>
          </w:rPr>
          <w:t>3.2.38 UC019 Thống kê</w:t>
        </w:r>
        <w:r>
          <w:rPr>
            <w:noProof/>
            <w:webHidden/>
          </w:rPr>
          <w:tab/>
        </w:r>
        <w:r>
          <w:rPr>
            <w:noProof/>
            <w:webHidden/>
          </w:rPr>
          <w:fldChar w:fldCharType="begin"/>
        </w:r>
        <w:r>
          <w:rPr>
            <w:noProof/>
            <w:webHidden/>
          </w:rPr>
          <w:instrText xml:space="preserve"> PAGEREF _Toc8806754 \h </w:instrText>
        </w:r>
      </w:ins>
      <w:r>
        <w:rPr>
          <w:noProof/>
          <w:webHidden/>
        </w:rPr>
      </w:r>
      <w:r>
        <w:rPr>
          <w:noProof/>
          <w:webHidden/>
        </w:rPr>
        <w:fldChar w:fldCharType="separate"/>
      </w:r>
      <w:ins w:id="221" w:author="LEO" w:date="2019-05-15T09:57:00Z">
        <w:r>
          <w:rPr>
            <w:noProof/>
            <w:webHidden/>
          </w:rPr>
          <w:t>134</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222" w:author="LEO" w:date="2019-05-15T09:57:00Z"/>
          <w:rFonts w:asciiTheme="minorHAnsi" w:eastAsiaTheme="minorEastAsia" w:hAnsiTheme="minorHAnsi" w:cstheme="minorBidi"/>
          <w:noProof/>
          <w:sz w:val="22"/>
          <w:szCs w:val="22"/>
        </w:rPr>
      </w:pPr>
      <w:ins w:id="223"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"_Toc8806755"</w:instrText>
        </w:r>
        <w:r w:rsidRPr="00E12F80">
          <w:rPr>
            <w:rStyle w:val="Hyperlink"/>
            <w:noProof/>
          </w:rPr>
          <w:instrText xml:space="preserve"> </w:instrText>
        </w:r>
        <w:r w:rsidRPr="00E12F80">
          <w:rPr>
            <w:rStyle w:val="Hyperlink"/>
            <w:noProof/>
          </w:rPr>
          <w:fldChar w:fldCharType="separate"/>
        </w:r>
        <w:r w:rsidRPr="00E12F80">
          <w:rPr>
            <w:rStyle w:val="Hyperlink"/>
            <w:noProof/>
          </w:rPr>
          <w:t>3.2.39 UC020 Xem lịch sử cập nhật</w:t>
        </w:r>
        <w:r>
          <w:rPr>
            <w:noProof/>
            <w:webHidden/>
          </w:rPr>
          <w:tab/>
        </w:r>
        <w:r>
          <w:rPr>
            <w:noProof/>
            <w:webHidden/>
          </w:rPr>
          <w:fldChar w:fldCharType="begin"/>
        </w:r>
        <w:r>
          <w:rPr>
            <w:noProof/>
            <w:webHidden/>
          </w:rPr>
          <w:instrText xml:space="preserve"> PAGEREF _Toc8806755 \h </w:instrText>
        </w:r>
      </w:ins>
      <w:r>
        <w:rPr>
          <w:noProof/>
          <w:webHidden/>
        </w:rPr>
      </w:r>
      <w:r>
        <w:rPr>
          <w:noProof/>
          <w:webHidden/>
        </w:rPr>
        <w:fldChar w:fldCharType="separate"/>
      </w:r>
      <w:ins w:id="224" w:author="LEO" w:date="2019-05-15T09:57:00Z">
        <w:r>
          <w:rPr>
            <w:noProof/>
            <w:webHidden/>
          </w:rPr>
          <w:t>136</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225" w:author="LEO" w:date="2019-05-15T09:57:00Z"/>
          <w:rFonts w:asciiTheme="minorHAnsi" w:eastAsiaTheme="minorEastAsia" w:hAnsiTheme="minorHAnsi" w:cstheme="minorBidi"/>
          <w:noProof/>
          <w:sz w:val="22"/>
          <w:szCs w:val="22"/>
        </w:rPr>
      </w:pPr>
      <w:ins w:id="226"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"_Toc8806756"</w:instrText>
        </w:r>
        <w:r w:rsidRPr="00E12F80">
          <w:rPr>
            <w:rStyle w:val="Hyperlink"/>
            <w:noProof/>
          </w:rPr>
          <w:instrText xml:space="preserve"> </w:instrText>
        </w:r>
        <w:r w:rsidRPr="00E12F80">
          <w:rPr>
            <w:rStyle w:val="Hyperlink"/>
            <w:noProof/>
          </w:rPr>
          <w:fldChar w:fldCharType="separate"/>
        </w:r>
        <w:r w:rsidRPr="00E12F80">
          <w:rPr>
            <w:rStyle w:val="Hyperlink"/>
            <w:noProof/>
          </w:rPr>
          <w:t>3.2.40 UC021 Quản lý dữ liệu hiển thị của hệ thống</w:t>
        </w:r>
        <w:r>
          <w:rPr>
            <w:noProof/>
            <w:webHidden/>
          </w:rPr>
          <w:tab/>
        </w:r>
        <w:r>
          <w:rPr>
            <w:noProof/>
            <w:webHidden/>
          </w:rPr>
          <w:fldChar w:fldCharType="begin"/>
        </w:r>
        <w:r>
          <w:rPr>
            <w:noProof/>
            <w:webHidden/>
          </w:rPr>
          <w:instrText xml:space="preserve"> PAGEREF _Toc8806756 \h </w:instrText>
        </w:r>
      </w:ins>
      <w:r>
        <w:rPr>
          <w:noProof/>
          <w:webHidden/>
        </w:rPr>
      </w:r>
      <w:r>
        <w:rPr>
          <w:noProof/>
          <w:webHidden/>
        </w:rPr>
        <w:fldChar w:fldCharType="separate"/>
      </w:r>
      <w:ins w:id="227" w:author="LEO" w:date="2019-05-15T09:57:00Z">
        <w:r>
          <w:rPr>
            <w:noProof/>
            <w:webHidden/>
          </w:rPr>
          <w:t>137</w:t>
        </w:r>
        <w:r>
          <w:rPr>
            <w:noProof/>
            <w:webHidden/>
          </w:rPr>
          <w:fldChar w:fldCharType="end"/>
        </w:r>
        <w:r w:rsidRPr="00E12F80">
          <w:rPr>
            <w:rStyle w:val="Hyperlink"/>
            <w:noProof/>
          </w:rPr>
          <w:fldChar w:fldCharType="end"/>
        </w:r>
      </w:ins>
    </w:p>
    <w:p w:rsidR="001715F9" w:rsidRDefault="001715F9">
      <w:pPr>
        <w:pStyle w:val="TOC3"/>
        <w:tabs>
          <w:tab w:val="right" w:leader="dot" w:pos="8778"/>
        </w:tabs>
        <w:rPr>
          <w:ins w:id="228" w:author="LEO" w:date="2019-05-15T09:57:00Z"/>
          <w:rFonts w:asciiTheme="minorHAnsi" w:eastAsiaTheme="minorEastAsia" w:hAnsiTheme="minorHAnsi" w:cstheme="minorBidi"/>
          <w:noProof/>
          <w:sz w:val="22"/>
          <w:szCs w:val="22"/>
        </w:rPr>
      </w:pPr>
      <w:ins w:id="229"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"_Toc8806757"</w:instrText>
        </w:r>
        <w:r w:rsidRPr="00E12F80">
          <w:rPr>
            <w:rStyle w:val="Hyperlink"/>
            <w:noProof/>
          </w:rPr>
          <w:instrText xml:space="preserve"> </w:instrText>
        </w:r>
        <w:r w:rsidRPr="00E12F80">
          <w:rPr>
            <w:rStyle w:val="Hyperlink"/>
            <w:noProof/>
          </w:rPr>
          <w:fldChar w:fldCharType="separate"/>
        </w:r>
        <w:r w:rsidRPr="00E12F80">
          <w:rPr>
            <w:rStyle w:val="Hyperlink"/>
            <w:noProof/>
          </w:rPr>
          <w:t>3.2.41 UC021a Thêm dữ liệu, UC021b Xóa dữ liệu, UC021c Cập nhật dữ liệu</w:t>
        </w:r>
        <w:r>
          <w:rPr>
            <w:noProof/>
            <w:webHidden/>
          </w:rPr>
          <w:tab/>
        </w:r>
        <w:r>
          <w:rPr>
            <w:noProof/>
            <w:webHidden/>
          </w:rPr>
          <w:fldChar w:fldCharType="begin"/>
        </w:r>
        <w:r>
          <w:rPr>
            <w:noProof/>
            <w:webHidden/>
          </w:rPr>
          <w:instrText xml:space="preserve"> PAGEREF _Toc8806757 \h </w:instrText>
        </w:r>
      </w:ins>
      <w:r>
        <w:rPr>
          <w:noProof/>
          <w:webHidden/>
        </w:rPr>
      </w:r>
      <w:r>
        <w:rPr>
          <w:noProof/>
          <w:webHidden/>
        </w:rPr>
        <w:fldChar w:fldCharType="separate"/>
      </w:r>
      <w:ins w:id="230" w:author="LEO" w:date="2019-05-15T09:57:00Z">
        <w:r>
          <w:rPr>
            <w:noProof/>
            <w:webHidden/>
          </w:rPr>
          <w:t>139</w:t>
        </w:r>
        <w:r>
          <w:rPr>
            <w:noProof/>
            <w:webHidden/>
          </w:rPr>
          <w:fldChar w:fldCharType="end"/>
        </w:r>
        <w:r w:rsidRPr="00E12F80">
          <w:rPr>
            <w:rStyle w:val="Hyperlink"/>
            <w:noProof/>
          </w:rPr>
          <w:fldChar w:fldCharType="end"/>
        </w:r>
      </w:ins>
    </w:p>
    <w:p w:rsidR="001715F9" w:rsidRDefault="001715F9">
      <w:pPr>
        <w:pStyle w:val="TOC2"/>
        <w:rPr>
          <w:ins w:id="231" w:author="LEO" w:date="2019-05-15T09:57:00Z"/>
          <w:rFonts w:asciiTheme="minorHAnsi" w:eastAsiaTheme="minorEastAsia" w:hAnsiTheme="minorHAnsi" w:cstheme="minorBidi"/>
          <w:noProof/>
          <w:sz w:val="22"/>
          <w:szCs w:val="22"/>
        </w:rPr>
      </w:pPr>
      <w:ins w:id="232"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"_Toc8806758"</w:instrText>
        </w:r>
        <w:r w:rsidRPr="00E12F80">
          <w:rPr>
            <w:rStyle w:val="Hyperlink"/>
            <w:noProof/>
          </w:rPr>
          <w:instrText xml:space="preserve"> </w:instrText>
        </w:r>
        <w:r w:rsidRPr="00E12F80">
          <w:rPr>
            <w:rStyle w:val="Hyperlink"/>
            <w:noProof/>
          </w:rPr>
          <w:fldChar w:fldCharType="separate"/>
        </w:r>
        <w:r w:rsidRPr="00E12F80">
          <w:rPr>
            <w:rStyle w:val="Hyperlink"/>
            <w:noProof/>
          </w:rPr>
          <w:t>3.3 Class diagram</w:t>
        </w:r>
        <w:r>
          <w:rPr>
            <w:noProof/>
            <w:webHidden/>
          </w:rPr>
          <w:tab/>
        </w:r>
        <w:r>
          <w:rPr>
            <w:noProof/>
            <w:webHidden/>
          </w:rPr>
          <w:fldChar w:fldCharType="begin"/>
        </w:r>
        <w:r>
          <w:rPr>
            <w:noProof/>
            <w:webHidden/>
          </w:rPr>
          <w:instrText xml:space="preserve"> PAGEREF _Toc8806758 \h </w:instrText>
        </w:r>
      </w:ins>
      <w:r>
        <w:rPr>
          <w:noProof/>
          <w:webHidden/>
        </w:rPr>
      </w:r>
      <w:r>
        <w:rPr>
          <w:noProof/>
          <w:webHidden/>
        </w:rPr>
        <w:fldChar w:fldCharType="separate"/>
      </w:r>
      <w:ins w:id="233" w:author="LEO" w:date="2019-05-15T09:57:00Z">
        <w:r>
          <w:rPr>
            <w:noProof/>
            <w:webHidden/>
          </w:rPr>
          <w:t>141</w:t>
        </w:r>
        <w:r>
          <w:rPr>
            <w:noProof/>
            <w:webHidden/>
          </w:rPr>
          <w:fldChar w:fldCharType="end"/>
        </w:r>
        <w:r w:rsidRPr="00E12F80">
          <w:rPr>
            <w:rStyle w:val="Hyperlink"/>
            <w:noProof/>
          </w:rPr>
          <w:fldChar w:fldCharType="end"/>
        </w:r>
      </w:ins>
    </w:p>
    <w:p w:rsidR="001715F9" w:rsidRDefault="001715F9">
      <w:pPr>
        <w:pStyle w:val="TOC2"/>
        <w:rPr>
          <w:ins w:id="234" w:author="LEO" w:date="2019-05-15T09:57:00Z"/>
          <w:rFonts w:asciiTheme="minorHAnsi" w:eastAsiaTheme="minorEastAsia" w:hAnsiTheme="minorHAnsi" w:cstheme="minorBidi"/>
          <w:noProof/>
          <w:sz w:val="22"/>
          <w:szCs w:val="22"/>
        </w:rPr>
      </w:pPr>
      <w:ins w:id="235"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"_Toc8806759"</w:instrText>
        </w:r>
        <w:r w:rsidRPr="00E12F80">
          <w:rPr>
            <w:rStyle w:val="Hyperlink"/>
            <w:noProof/>
          </w:rPr>
          <w:instrText xml:space="preserve"> </w:instrText>
        </w:r>
        <w:r w:rsidRPr="00E12F80">
          <w:rPr>
            <w:rStyle w:val="Hyperlink"/>
            <w:noProof/>
          </w:rPr>
          <w:fldChar w:fldCharType="separate"/>
        </w:r>
        <w:r w:rsidRPr="00E12F80">
          <w:rPr>
            <w:rStyle w:val="Hyperlink"/>
            <w:noProof/>
          </w:rPr>
          <w:t>3.4 Mô hình cơ sở dữ liệu quan hệ</w:t>
        </w:r>
        <w:r>
          <w:rPr>
            <w:noProof/>
            <w:webHidden/>
          </w:rPr>
          <w:tab/>
        </w:r>
        <w:r>
          <w:rPr>
            <w:noProof/>
            <w:webHidden/>
          </w:rPr>
          <w:fldChar w:fldCharType="begin"/>
        </w:r>
        <w:r>
          <w:rPr>
            <w:noProof/>
            <w:webHidden/>
          </w:rPr>
          <w:instrText xml:space="preserve"> PAGEREF _Toc8806759 \h </w:instrText>
        </w:r>
      </w:ins>
      <w:r>
        <w:rPr>
          <w:noProof/>
          <w:webHidden/>
        </w:rPr>
      </w:r>
      <w:r>
        <w:rPr>
          <w:noProof/>
          <w:webHidden/>
        </w:rPr>
        <w:fldChar w:fldCharType="separate"/>
      </w:r>
      <w:ins w:id="236" w:author="LEO" w:date="2019-05-15T09:57:00Z">
        <w:r>
          <w:rPr>
            <w:noProof/>
            <w:webHidden/>
          </w:rPr>
          <w:t>142</w:t>
        </w:r>
        <w:r>
          <w:rPr>
            <w:noProof/>
            <w:webHidden/>
          </w:rPr>
          <w:fldChar w:fldCharType="end"/>
        </w:r>
        <w:r w:rsidRPr="00E12F80">
          <w:rPr>
            <w:rStyle w:val="Hyperlink"/>
            <w:noProof/>
          </w:rPr>
          <w:fldChar w:fldCharType="end"/>
        </w:r>
      </w:ins>
    </w:p>
    <w:p w:rsidR="001715F9" w:rsidRDefault="001715F9">
      <w:pPr>
        <w:pStyle w:val="TOC2"/>
        <w:rPr>
          <w:ins w:id="237" w:author="LEO" w:date="2019-05-15T09:57:00Z"/>
          <w:rFonts w:asciiTheme="minorHAnsi" w:eastAsiaTheme="minorEastAsia" w:hAnsiTheme="minorHAnsi" w:cstheme="minorBidi"/>
          <w:noProof/>
          <w:sz w:val="22"/>
          <w:szCs w:val="22"/>
        </w:rPr>
      </w:pPr>
      <w:ins w:id="238"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"_Toc8806760"</w:instrText>
        </w:r>
        <w:r w:rsidRPr="00E12F80">
          <w:rPr>
            <w:rStyle w:val="Hyperlink"/>
            <w:noProof/>
          </w:rPr>
          <w:instrText xml:space="preserve"> </w:instrText>
        </w:r>
        <w:r w:rsidRPr="00E12F80">
          <w:rPr>
            <w:rStyle w:val="Hyperlink"/>
            <w:noProof/>
          </w:rPr>
          <w:fldChar w:fldCharType="separate"/>
        </w:r>
        <w:r w:rsidRPr="00E12F80">
          <w:rPr>
            <w:rStyle w:val="Hyperlink"/>
            <w:noProof/>
          </w:rPr>
          <w:t>3.5 Màn hình mockup</w:t>
        </w:r>
        <w:r>
          <w:rPr>
            <w:noProof/>
            <w:webHidden/>
          </w:rPr>
          <w:tab/>
        </w:r>
        <w:r>
          <w:rPr>
            <w:noProof/>
            <w:webHidden/>
          </w:rPr>
          <w:fldChar w:fldCharType="begin"/>
        </w:r>
        <w:r>
          <w:rPr>
            <w:noProof/>
            <w:webHidden/>
          </w:rPr>
          <w:instrText xml:space="preserve"> PAGEREF _Toc8806760 \h </w:instrText>
        </w:r>
      </w:ins>
      <w:r>
        <w:rPr>
          <w:noProof/>
          <w:webHidden/>
        </w:rPr>
      </w:r>
      <w:r>
        <w:rPr>
          <w:noProof/>
          <w:webHidden/>
        </w:rPr>
        <w:fldChar w:fldCharType="separate"/>
      </w:r>
      <w:ins w:id="239" w:author="LEO" w:date="2019-05-15T09:57:00Z">
        <w:r>
          <w:rPr>
            <w:noProof/>
            <w:webHidden/>
          </w:rPr>
          <w:t>143</w:t>
        </w:r>
        <w:r>
          <w:rPr>
            <w:noProof/>
            <w:webHidden/>
          </w:rPr>
          <w:fldChar w:fldCharType="end"/>
        </w:r>
        <w:r w:rsidRPr="00E12F80">
          <w:rPr>
            <w:rStyle w:val="Hyperlink"/>
            <w:noProof/>
          </w:rPr>
          <w:fldChar w:fldCharType="end"/>
        </w:r>
      </w:ins>
    </w:p>
    <w:p w:rsidR="001715F9" w:rsidRDefault="001715F9">
      <w:pPr>
        <w:pStyle w:val="TOC1"/>
        <w:rPr>
          <w:ins w:id="240" w:author="LEO" w:date="2019-05-15T09:57:00Z"/>
          <w:rFonts w:asciiTheme="minorHAnsi" w:eastAsiaTheme="minorEastAsia" w:hAnsiTheme="minorHAnsi" w:cstheme="minorBidi"/>
          <w:sz w:val="22"/>
          <w:szCs w:val="22"/>
        </w:rPr>
      </w:pPr>
      <w:ins w:id="241" w:author="LEO" w:date="2019-05-15T09:57:00Z">
        <w:r w:rsidRPr="00E12F80">
          <w:rPr>
            <w:rStyle w:val="Hyperlink"/>
          </w:rPr>
          <w:fldChar w:fldCharType="begin"/>
        </w:r>
        <w:r w:rsidRPr="00E12F80">
          <w:rPr>
            <w:rStyle w:val="Hyperlink"/>
          </w:rPr>
          <w:instrText xml:space="preserve"> </w:instrText>
        </w:r>
        <w:r>
          <w:instrText>HYPERLINK \l "_Toc8806761"</w:instrText>
        </w:r>
        <w:r w:rsidRPr="00E12F80">
          <w:rPr>
            <w:rStyle w:val="Hyperlink"/>
          </w:rPr>
          <w:instrText xml:space="preserve"> </w:instrText>
        </w:r>
        <w:r w:rsidRPr="00E12F80">
          <w:rPr>
            <w:rStyle w:val="Hyperlink"/>
          </w:rPr>
          <w:fldChar w:fldCharType="separate"/>
        </w:r>
        <w:r w:rsidRPr="00E12F80">
          <w:rPr>
            <w:rStyle w:val="Hyperlink"/>
          </w:rPr>
          <w:t>CHƯƠNG 4 : HIỆN THỰC</w:t>
        </w:r>
        <w:r>
          <w:rPr>
            <w:webHidden/>
          </w:rPr>
          <w:tab/>
        </w:r>
        <w:r>
          <w:rPr>
            <w:webHidden/>
          </w:rPr>
          <w:fldChar w:fldCharType="begin"/>
        </w:r>
        <w:r>
          <w:rPr>
            <w:webHidden/>
          </w:rPr>
          <w:instrText xml:space="preserve"> PAGEREF _Toc8806761 \h </w:instrText>
        </w:r>
      </w:ins>
      <w:r>
        <w:rPr>
          <w:webHidden/>
        </w:rPr>
      </w:r>
      <w:r>
        <w:rPr>
          <w:webHidden/>
        </w:rPr>
        <w:fldChar w:fldCharType="separate"/>
      </w:r>
      <w:ins w:id="242" w:author="LEO" w:date="2019-05-15T09:57:00Z">
        <w:r>
          <w:rPr>
            <w:webHidden/>
          </w:rPr>
          <w:t>147</w:t>
        </w:r>
        <w:r>
          <w:rPr>
            <w:webHidden/>
          </w:rPr>
          <w:fldChar w:fldCharType="end"/>
        </w:r>
        <w:r w:rsidRPr="00E12F80">
          <w:rPr>
            <w:rStyle w:val="Hyperlink"/>
          </w:rPr>
          <w:fldChar w:fldCharType="end"/>
        </w:r>
      </w:ins>
    </w:p>
    <w:p w:rsidR="001715F9" w:rsidRDefault="001715F9">
      <w:pPr>
        <w:pStyle w:val="TOC2"/>
        <w:rPr>
          <w:ins w:id="243" w:author="LEO" w:date="2019-05-15T09:57:00Z"/>
          <w:rFonts w:asciiTheme="minorHAnsi" w:eastAsiaTheme="minorEastAsia" w:hAnsiTheme="minorHAnsi" w:cstheme="minorBidi"/>
          <w:noProof/>
          <w:sz w:val="22"/>
          <w:szCs w:val="22"/>
        </w:rPr>
      </w:pPr>
      <w:ins w:id="244"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"_Toc8806762"</w:instrText>
        </w:r>
        <w:r w:rsidRPr="00E12F80">
          <w:rPr>
            <w:rStyle w:val="Hyperlink"/>
            <w:noProof/>
          </w:rPr>
          <w:instrText xml:space="preserve"> </w:instrText>
        </w:r>
        <w:r w:rsidRPr="00E12F80">
          <w:rPr>
            <w:rStyle w:val="Hyperlink"/>
            <w:noProof/>
          </w:rPr>
          <w:fldChar w:fldCharType="separate"/>
        </w:r>
        <w:r w:rsidRPr="00E12F80">
          <w:rPr>
            <w:rStyle w:val="Hyperlink"/>
            <w:noProof/>
          </w:rPr>
          <w:t>4.1 Phần mềm, môi trường cần có</w:t>
        </w:r>
        <w:r>
          <w:rPr>
            <w:noProof/>
            <w:webHidden/>
          </w:rPr>
          <w:tab/>
        </w:r>
        <w:r>
          <w:rPr>
            <w:noProof/>
            <w:webHidden/>
          </w:rPr>
          <w:fldChar w:fldCharType="begin"/>
        </w:r>
        <w:r>
          <w:rPr>
            <w:noProof/>
            <w:webHidden/>
          </w:rPr>
          <w:instrText xml:space="preserve"> PAGEREF _Toc8806762 \h </w:instrText>
        </w:r>
      </w:ins>
      <w:r>
        <w:rPr>
          <w:noProof/>
          <w:webHidden/>
        </w:rPr>
      </w:r>
      <w:r>
        <w:rPr>
          <w:noProof/>
          <w:webHidden/>
        </w:rPr>
        <w:fldChar w:fldCharType="separate"/>
      </w:r>
      <w:ins w:id="245" w:author="LEO" w:date="2019-05-15T09:57:00Z">
        <w:r>
          <w:rPr>
            <w:noProof/>
            <w:webHidden/>
          </w:rPr>
          <w:t>147</w:t>
        </w:r>
        <w:r>
          <w:rPr>
            <w:noProof/>
            <w:webHidden/>
          </w:rPr>
          <w:fldChar w:fldCharType="end"/>
        </w:r>
        <w:r w:rsidRPr="00E12F80">
          <w:rPr>
            <w:rStyle w:val="Hyperlink"/>
            <w:noProof/>
          </w:rPr>
          <w:fldChar w:fldCharType="end"/>
        </w:r>
      </w:ins>
    </w:p>
    <w:p w:rsidR="001715F9" w:rsidRDefault="001715F9">
      <w:pPr>
        <w:pStyle w:val="TOC2"/>
        <w:rPr>
          <w:ins w:id="246" w:author="LEO" w:date="2019-05-15T09:57:00Z"/>
          <w:rFonts w:asciiTheme="minorHAnsi" w:eastAsiaTheme="minorEastAsia" w:hAnsiTheme="minorHAnsi" w:cstheme="minorBidi"/>
          <w:noProof/>
          <w:sz w:val="22"/>
          <w:szCs w:val="22"/>
        </w:rPr>
      </w:pPr>
      <w:ins w:id="247"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"_Toc8806763"</w:instrText>
        </w:r>
        <w:r w:rsidRPr="00E12F80">
          <w:rPr>
            <w:rStyle w:val="Hyperlink"/>
            <w:noProof/>
          </w:rPr>
          <w:instrText xml:space="preserve"> </w:instrText>
        </w:r>
        <w:r w:rsidRPr="00E12F80">
          <w:rPr>
            <w:rStyle w:val="Hyperlink"/>
            <w:noProof/>
          </w:rPr>
          <w:fldChar w:fldCharType="separate"/>
        </w:r>
        <w:r w:rsidRPr="00E12F80">
          <w:rPr>
            <w:rStyle w:val="Hyperlink"/>
            <w:noProof/>
          </w:rPr>
          <w:t>4.2 Các bước để triển khai hệ thống</w:t>
        </w:r>
        <w:r>
          <w:rPr>
            <w:noProof/>
            <w:webHidden/>
          </w:rPr>
          <w:tab/>
        </w:r>
        <w:r>
          <w:rPr>
            <w:noProof/>
            <w:webHidden/>
          </w:rPr>
          <w:fldChar w:fldCharType="begin"/>
        </w:r>
        <w:r>
          <w:rPr>
            <w:noProof/>
            <w:webHidden/>
          </w:rPr>
          <w:instrText xml:space="preserve"> PAGEREF _Toc8806763 \h </w:instrText>
        </w:r>
      </w:ins>
      <w:r>
        <w:rPr>
          <w:noProof/>
          <w:webHidden/>
        </w:rPr>
      </w:r>
      <w:r>
        <w:rPr>
          <w:noProof/>
          <w:webHidden/>
        </w:rPr>
        <w:fldChar w:fldCharType="separate"/>
      </w:r>
      <w:ins w:id="248" w:author="LEO" w:date="2019-05-15T09:57:00Z">
        <w:r>
          <w:rPr>
            <w:noProof/>
            <w:webHidden/>
          </w:rPr>
          <w:t>147</w:t>
        </w:r>
        <w:r>
          <w:rPr>
            <w:noProof/>
            <w:webHidden/>
          </w:rPr>
          <w:fldChar w:fldCharType="end"/>
        </w:r>
        <w:r w:rsidRPr="00E12F80">
          <w:rPr>
            <w:rStyle w:val="Hyperlink"/>
            <w:noProof/>
          </w:rPr>
          <w:fldChar w:fldCharType="end"/>
        </w:r>
      </w:ins>
    </w:p>
    <w:p w:rsidR="001715F9" w:rsidRDefault="001715F9">
      <w:pPr>
        <w:pStyle w:val="TOC2"/>
        <w:rPr>
          <w:ins w:id="249" w:author="LEO" w:date="2019-05-15T09:57:00Z"/>
          <w:rFonts w:asciiTheme="minorHAnsi" w:eastAsiaTheme="minorEastAsia" w:hAnsiTheme="minorHAnsi" w:cstheme="minorBidi"/>
          <w:noProof/>
          <w:sz w:val="22"/>
          <w:szCs w:val="22"/>
        </w:rPr>
      </w:pPr>
      <w:ins w:id="250"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"_Toc8806764"</w:instrText>
        </w:r>
        <w:r w:rsidRPr="00E12F80">
          <w:rPr>
            <w:rStyle w:val="Hyperlink"/>
            <w:noProof/>
          </w:rPr>
          <w:instrText xml:space="preserve"> </w:instrText>
        </w:r>
        <w:r w:rsidRPr="00E12F80">
          <w:rPr>
            <w:rStyle w:val="Hyperlink"/>
            <w:noProof/>
          </w:rPr>
          <w:fldChar w:fldCharType="separate"/>
        </w:r>
        <w:r w:rsidRPr="00E12F80">
          <w:rPr>
            <w:rStyle w:val="Hyperlink"/>
            <w:noProof/>
          </w:rPr>
          <w:t>4.3 Một số màn hình chức năng chính</w:t>
        </w:r>
        <w:r>
          <w:rPr>
            <w:noProof/>
            <w:webHidden/>
          </w:rPr>
          <w:tab/>
        </w:r>
        <w:r>
          <w:rPr>
            <w:noProof/>
            <w:webHidden/>
          </w:rPr>
          <w:fldChar w:fldCharType="begin"/>
        </w:r>
        <w:r>
          <w:rPr>
            <w:noProof/>
            <w:webHidden/>
          </w:rPr>
          <w:instrText xml:space="preserve"> PAGEREF _Toc8806764 \h </w:instrText>
        </w:r>
      </w:ins>
      <w:r>
        <w:rPr>
          <w:noProof/>
          <w:webHidden/>
        </w:rPr>
      </w:r>
      <w:r>
        <w:rPr>
          <w:noProof/>
          <w:webHidden/>
        </w:rPr>
        <w:fldChar w:fldCharType="separate"/>
      </w:r>
      <w:ins w:id="251" w:author="LEO" w:date="2019-05-15T09:57:00Z">
        <w:r>
          <w:rPr>
            <w:noProof/>
            <w:webHidden/>
          </w:rPr>
          <w:t>147</w:t>
        </w:r>
        <w:r>
          <w:rPr>
            <w:noProof/>
            <w:webHidden/>
          </w:rPr>
          <w:fldChar w:fldCharType="end"/>
        </w:r>
        <w:r w:rsidRPr="00E12F80">
          <w:rPr>
            <w:rStyle w:val="Hyperlink"/>
            <w:noProof/>
          </w:rPr>
          <w:fldChar w:fldCharType="end"/>
        </w:r>
      </w:ins>
    </w:p>
    <w:p w:rsidR="001715F9" w:rsidRDefault="001715F9">
      <w:pPr>
        <w:pStyle w:val="TOC2"/>
        <w:rPr>
          <w:ins w:id="252" w:author="LEO" w:date="2019-05-15T09:57:00Z"/>
          <w:rFonts w:asciiTheme="minorHAnsi" w:eastAsiaTheme="minorEastAsia" w:hAnsiTheme="minorHAnsi" w:cstheme="minorBidi"/>
          <w:noProof/>
          <w:sz w:val="22"/>
          <w:szCs w:val="22"/>
        </w:rPr>
      </w:pPr>
      <w:ins w:id="253"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"_Toc8806765"</w:instrText>
        </w:r>
        <w:r w:rsidRPr="00E12F80">
          <w:rPr>
            <w:rStyle w:val="Hyperlink"/>
            <w:noProof/>
          </w:rPr>
          <w:instrText xml:space="preserve"> </w:instrText>
        </w:r>
        <w:r w:rsidRPr="00E12F80">
          <w:rPr>
            <w:rStyle w:val="Hyperlink"/>
            <w:noProof/>
          </w:rPr>
          <w:fldChar w:fldCharType="separate"/>
        </w:r>
        <w:r w:rsidRPr="00E12F80">
          <w:rPr>
            <w:rStyle w:val="Hyperlink"/>
            <w:noProof/>
          </w:rPr>
          <w:t>4.4 Một số mã giả xử lý nghiệp vụ quan trọng của hệ thống</w:t>
        </w:r>
        <w:r>
          <w:rPr>
            <w:noProof/>
            <w:webHidden/>
          </w:rPr>
          <w:tab/>
        </w:r>
        <w:r>
          <w:rPr>
            <w:noProof/>
            <w:webHidden/>
          </w:rPr>
          <w:fldChar w:fldCharType="begin"/>
        </w:r>
        <w:r>
          <w:rPr>
            <w:noProof/>
            <w:webHidden/>
          </w:rPr>
          <w:instrText xml:space="preserve"> PAGEREF _Toc8806765 \h </w:instrText>
        </w:r>
      </w:ins>
      <w:r>
        <w:rPr>
          <w:noProof/>
          <w:webHidden/>
        </w:rPr>
      </w:r>
      <w:r>
        <w:rPr>
          <w:noProof/>
          <w:webHidden/>
        </w:rPr>
        <w:fldChar w:fldCharType="separate"/>
      </w:r>
      <w:ins w:id="254" w:author="LEO" w:date="2019-05-15T09:57:00Z">
        <w:r>
          <w:rPr>
            <w:noProof/>
            <w:webHidden/>
          </w:rPr>
          <w:t>154</w:t>
        </w:r>
        <w:r>
          <w:rPr>
            <w:noProof/>
            <w:webHidden/>
          </w:rPr>
          <w:fldChar w:fldCharType="end"/>
        </w:r>
        <w:r w:rsidRPr="00E12F80">
          <w:rPr>
            <w:rStyle w:val="Hyperlink"/>
            <w:noProof/>
          </w:rPr>
          <w:fldChar w:fldCharType="end"/>
        </w:r>
      </w:ins>
    </w:p>
    <w:p w:rsidR="001715F9" w:rsidRDefault="001715F9">
      <w:pPr>
        <w:pStyle w:val="TOC2"/>
        <w:rPr>
          <w:ins w:id="255" w:author="LEO" w:date="2019-05-15T09:57:00Z"/>
          <w:rFonts w:asciiTheme="minorHAnsi" w:eastAsiaTheme="minorEastAsia" w:hAnsiTheme="minorHAnsi" w:cstheme="minorBidi"/>
          <w:noProof/>
          <w:sz w:val="22"/>
          <w:szCs w:val="22"/>
        </w:rPr>
      </w:pPr>
      <w:ins w:id="256"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"_Toc8806766"</w:instrText>
        </w:r>
        <w:r w:rsidRPr="00E12F80">
          <w:rPr>
            <w:rStyle w:val="Hyperlink"/>
            <w:noProof/>
          </w:rPr>
          <w:instrText xml:space="preserve"> </w:instrText>
        </w:r>
        <w:r w:rsidRPr="00E12F80">
          <w:rPr>
            <w:rStyle w:val="Hyperlink"/>
            <w:noProof/>
          </w:rPr>
          <w:fldChar w:fldCharType="separate"/>
        </w:r>
        <w:r w:rsidRPr="00E12F80">
          <w:rPr>
            <w:rStyle w:val="Hyperlink"/>
            <w:noProof/>
          </w:rPr>
          <w:t>4.5 Deployment diagram</w:t>
        </w:r>
        <w:r>
          <w:rPr>
            <w:noProof/>
            <w:webHidden/>
          </w:rPr>
          <w:tab/>
        </w:r>
        <w:r>
          <w:rPr>
            <w:noProof/>
            <w:webHidden/>
          </w:rPr>
          <w:fldChar w:fldCharType="begin"/>
        </w:r>
        <w:r>
          <w:rPr>
            <w:noProof/>
            <w:webHidden/>
          </w:rPr>
          <w:instrText xml:space="preserve"> PAGEREF _Toc8806766 \h </w:instrText>
        </w:r>
      </w:ins>
      <w:r>
        <w:rPr>
          <w:noProof/>
          <w:webHidden/>
        </w:rPr>
      </w:r>
      <w:r>
        <w:rPr>
          <w:noProof/>
          <w:webHidden/>
        </w:rPr>
        <w:fldChar w:fldCharType="separate"/>
      </w:r>
      <w:ins w:id="257" w:author="LEO" w:date="2019-05-15T09:57:00Z">
        <w:r>
          <w:rPr>
            <w:noProof/>
            <w:webHidden/>
          </w:rPr>
          <w:t>157</w:t>
        </w:r>
        <w:r>
          <w:rPr>
            <w:noProof/>
            <w:webHidden/>
          </w:rPr>
          <w:fldChar w:fldCharType="end"/>
        </w:r>
        <w:r w:rsidRPr="00E12F80">
          <w:rPr>
            <w:rStyle w:val="Hyperlink"/>
            <w:noProof/>
          </w:rPr>
          <w:fldChar w:fldCharType="end"/>
        </w:r>
      </w:ins>
    </w:p>
    <w:p w:rsidR="001715F9" w:rsidRDefault="001715F9">
      <w:pPr>
        <w:pStyle w:val="TOC1"/>
        <w:rPr>
          <w:ins w:id="258" w:author="LEO" w:date="2019-05-15T09:57:00Z"/>
          <w:rFonts w:asciiTheme="minorHAnsi" w:eastAsiaTheme="minorEastAsia" w:hAnsiTheme="minorHAnsi" w:cstheme="minorBidi"/>
          <w:sz w:val="22"/>
          <w:szCs w:val="22"/>
        </w:rPr>
      </w:pPr>
      <w:ins w:id="259" w:author="LEO" w:date="2019-05-15T09:57:00Z">
        <w:r w:rsidRPr="00E12F80">
          <w:rPr>
            <w:rStyle w:val="Hyperlink"/>
          </w:rPr>
          <w:fldChar w:fldCharType="begin"/>
        </w:r>
        <w:r w:rsidRPr="00E12F80">
          <w:rPr>
            <w:rStyle w:val="Hyperlink"/>
          </w:rPr>
          <w:instrText xml:space="preserve"> </w:instrText>
        </w:r>
        <w:r>
          <w:instrText>HYPERLINK \l "_Toc8806767"</w:instrText>
        </w:r>
        <w:r w:rsidRPr="00E12F80">
          <w:rPr>
            <w:rStyle w:val="Hyperlink"/>
          </w:rPr>
          <w:instrText xml:space="preserve"> </w:instrText>
        </w:r>
        <w:r w:rsidRPr="00E12F80">
          <w:rPr>
            <w:rStyle w:val="Hyperlink"/>
          </w:rPr>
          <w:fldChar w:fldCharType="separate"/>
        </w:r>
        <w:r w:rsidRPr="00E12F80">
          <w:rPr>
            <w:rStyle w:val="Hyperlink"/>
          </w:rPr>
          <w:t>CHƯƠNG 5 : KẾT LUẬN</w:t>
        </w:r>
        <w:r>
          <w:rPr>
            <w:webHidden/>
          </w:rPr>
          <w:tab/>
        </w:r>
        <w:r>
          <w:rPr>
            <w:webHidden/>
          </w:rPr>
          <w:fldChar w:fldCharType="begin"/>
        </w:r>
        <w:r>
          <w:rPr>
            <w:webHidden/>
          </w:rPr>
          <w:instrText xml:space="preserve"> PAGEREF _Toc8806767 \h </w:instrText>
        </w:r>
      </w:ins>
      <w:r>
        <w:rPr>
          <w:webHidden/>
        </w:rPr>
      </w:r>
      <w:r>
        <w:rPr>
          <w:webHidden/>
        </w:rPr>
        <w:fldChar w:fldCharType="separate"/>
      </w:r>
      <w:ins w:id="260" w:author="LEO" w:date="2019-05-15T09:57:00Z">
        <w:r>
          <w:rPr>
            <w:webHidden/>
          </w:rPr>
          <w:t>158</w:t>
        </w:r>
        <w:r>
          <w:rPr>
            <w:webHidden/>
          </w:rPr>
          <w:fldChar w:fldCharType="end"/>
        </w:r>
        <w:r w:rsidRPr="00E12F80">
          <w:rPr>
            <w:rStyle w:val="Hyperlink"/>
          </w:rPr>
          <w:fldChar w:fldCharType="end"/>
        </w:r>
      </w:ins>
    </w:p>
    <w:p w:rsidR="001715F9" w:rsidRDefault="001715F9">
      <w:pPr>
        <w:pStyle w:val="TOC2"/>
        <w:rPr>
          <w:ins w:id="261" w:author="LEO" w:date="2019-05-15T09:57:00Z"/>
          <w:rFonts w:asciiTheme="minorHAnsi" w:eastAsiaTheme="minorEastAsia" w:hAnsiTheme="minorHAnsi" w:cstheme="minorBidi"/>
          <w:noProof/>
          <w:sz w:val="22"/>
          <w:szCs w:val="22"/>
        </w:rPr>
      </w:pPr>
      <w:ins w:id="262"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"_Toc8806768"</w:instrText>
        </w:r>
        <w:r w:rsidRPr="00E12F80">
          <w:rPr>
            <w:rStyle w:val="Hyperlink"/>
            <w:noProof/>
          </w:rPr>
          <w:instrText xml:space="preserve"> </w:instrText>
        </w:r>
        <w:r w:rsidRPr="00E12F80">
          <w:rPr>
            <w:rStyle w:val="Hyperlink"/>
            <w:noProof/>
          </w:rPr>
          <w:fldChar w:fldCharType="separate"/>
        </w:r>
        <w:r w:rsidRPr="00E12F80">
          <w:rPr>
            <w:rStyle w:val="Hyperlink"/>
            <w:noProof/>
          </w:rPr>
          <w:t>5.1 Kết quả đạt được</w:t>
        </w:r>
        <w:r>
          <w:rPr>
            <w:noProof/>
            <w:webHidden/>
          </w:rPr>
          <w:tab/>
        </w:r>
        <w:r>
          <w:rPr>
            <w:noProof/>
            <w:webHidden/>
          </w:rPr>
          <w:fldChar w:fldCharType="begin"/>
        </w:r>
        <w:r>
          <w:rPr>
            <w:noProof/>
            <w:webHidden/>
          </w:rPr>
          <w:instrText xml:space="preserve"> PAGEREF _Toc8806768 \h </w:instrText>
        </w:r>
      </w:ins>
      <w:r>
        <w:rPr>
          <w:noProof/>
          <w:webHidden/>
        </w:rPr>
      </w:r>
      <w:r>
        <w:rPr>
          <w:noProof/>
          <w:webHidden/>
        </w:rPr>
        <w:fldChar w:fldCharType="separate"/>
      </w:r>
      <w:ins w:id="263" w:author="LEO" w:date="2019-05-15T09:57:00Z">
        <w:r>
          <w:rPr>
            <w:noProof/>
            <w:webHidden/>
          </w:rPr>
          <w:t>158</w:t>
        </w:r>
        <w:r>
          <w:rPr>
            <w:noProof/>
            <w:webHidden/>
          </w:rPr>
          <w:fldChar w:fldCharType="end"/>
        </w:r>
        <w:r w:rsidRPr="00E12F80">
          <w:rPr>
            <w:rStyle w:val="Hyperlink"/>
            <w:noProof/>
          </w:rPr>
          <w:fldChar w:fldCharType="end"/>
        </w:r>
      </w:ins>
    </w:p>
    <w:p w:rsidR="001715F9" w:rsidRDefault="001715F9">
      <w:pPr>
        <w:pStyle w:val="TOC2"/>
        <w:rPr>
          <w:ins w:id="264" w:author="LEO" w:date="2019-05-15T09:57:00Z"/>
          <w:rFonts w:asciiTheme="minorHAnsi" w:eastAsiaTheme="minorEastAsia" w:hAnsiTheme="minorHAnsi" w:cstheme="minorBidi"/>
          <w:noProof/>
          <w:sz w:val="22"/>
          <w:szCs w:val="22"/>
        </w:rPr>
      </w:pPr>
      <w:ins w:id="265"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"_Toc8806769"</w:instrText>
        </w:r>
        <w:r w:rsidRPr="00E12F80">
          <w:rPr>
            <w:rStyle w:val="Hyperlink"/>
            <w:noProof/>
          </w:rPr>
          <w:instrText xml:space="preserve"> </w:instrText>
        </w:r>
        <w:r w:rsidRPr="00E12F80">
          <w:rPr>
            <w:rStyle w:val="Hyperlink"/>
            <w:noProof/>
          </w:rPr>
          <w:fldChar w:fldCharType="separate"/>
        </w:r>
        <w:r w:rsidRPr="00E12F80">
          <w:rPr>
            <w:rStyle w:val="Hyperlink"/>
            <w:noProof/>
          </w:rPr>
          <w:t>5.2 Hạn chế của đồ án</w:t>
        </w:r>
        <w:r>
          <w:rPr>
            <w:noProof/>
            <w:webHidden/>
          </w:rPr>
          <w:tab/>
        </w:r>
        <w:r>
          <w:rPr>
            <w:noProof/>
            <w:webHidden/>
          </w:rPr>
          <w:fldChar w:fldCharType="begin"/>
        </w:r>
        <w:r>
          <w:rPr>
            <w:noProof/>
            <w:webHidden/>
          </w:rPr>
          <w:instrText xml:space="preserve"> PAGEREF _Toc8806769 \h </w:instrText>
        </w:r>
      </w:ins>
      <w:r>
        <w:rPr>
          <w:noProof/>
          <w:webHidden/>
        </w:rPr>
      </w:r>
      <w:r>
        <w:rPr>
          <w:noProof/>
          <w:webHidden/>
        </w:rPr>
        <w:fldChar w:fldCharType="separate"/>
      </w:r>
      <w:ins w:id="266" w:author="LEO" w:date="2019-05-15T09:57:00Z">
        <w:r>
          <w:rPr>
            <w:noProof/>
            <w:webHidden/>
          </w:rPr>
          <w:t>159</w:t>
        </w:r>
        <w:r>
          <w:rPr>
            <w:noProof/>
            <w:webHidden/>
          </w:rPr>
          <w:fldChar w:fldCharType="end"/>
        </w:r>
        <w:r w:rsidRPr="00E12F80">
          <w:rPr>
            <w:rStyle w:val="Hyperlink"/>
            <w:noProof/>
          </w:rPr>
          <w:fldChar w:fldCharType="end"/>
        </w:r>
      </w:ins>
    </w:p>
    <w:p w:rsidR="001715F9" w:rsidRDefault="001715F9">
      <w:pPr>
        <w:pStyle w:val="TOC2"/>
        <w:rPr>
          <w:ins w:id="267" w:author="LEO" w:date="2019-05-15T09:57:00Z"/>
          <w:rFonts w:asciiTheme="minorHAnsi" w:eastAsiaTheme="minorEastAsia" w:hAnsiTheme="minorHAnsi" w:cstheme="minorBidi"/>
          <w:noProof/>
          <w:sz w:val="22"/>
          <w:szCs w:val="22"/>
        </w:rPr>
      </w:pPr>
      <w:ins w:id="268" w:author="LEO" w:date="2019-05-15T09:57:00Z">
        <w:r w:rsidRPr="00E12F80">
          <w:rPr>
            <w:rStyle w:val="Hyperlink"/>
            <w:noProof/>
          </w:rPr>
          <w:fldChar w:fldCharType="begin"/>
        </w:r>
        <w:r w:rsidRPr="00E12F80">
          <w:rPr>
            <w:rStyle w:val="Hyperlink"/>
            <w:noProof/>
          </w:rPr>
          <w:instrText xml:space="preserve"> </w:instrText>
        </w:r>
        <w:r>
          <w:rPr>
            <w:noProof/>
          </w:rPr>
          <w:instrText>HYPERLINK \l "_Toc8806770"</w:instrText>
        </w:r>
        <w:r w:rsidRPr="00E12F80">
          <w:rPr>
            <w:rStyle w:val="Hyperlink"/>
            <w:noProof/>
          </w:rPr>
          <w:instrText xml:space="preserve"> </w:instrText>
        </w:r>
        <w:r w:rsidRPr="00E12F80">
          <w:rPr>
            <w:rStyle w:val="Hyperlink"/>
            <w:noProof/>
          </w:rPr>
          <w:fldChar w:fldCharType="separate"/>
        </w:r>
        <w:r w:rsidRPr="00E12F80">
          <w:rPr>
            <w:rStyle w:val="Hyperlink"/>
            <w:noProof/>
          </w:rPr>
          <w:t>5.3 Hướng phát triển</w:t>
        </w:r>
        <w:r>
          <w:rPr>
            <w:noProof/>
            <w:webHidden/>
          </w:rPr>
          <w:tab/>
        </w:r>
        <w:r>
          <w:rPr>
            <w:noProof/>
            <w:webHidden/>
          </w:rPr>
          <w:fldChar w:fldCharType="begin"/>
        </w:r>
        <w:r>
          <w:rPr>
            <w:noProof/>
            <w:webHidden/>
          </w:rPr>
          <w:instrText xml:space="preserve"> PAGEREF _Toc8806770 \h </w:instrText>
        </w:r>
      </w:ins>
      <w:r>
        <w:rPr>
          <w:noProof/>
          <w:webHidden/>
        </w:rPr>
      </w:r>
      <w:r>
        <w:rPr>
          <w:noProof/>
          <w:webHidden/>
        </w:rPr>
        <w:fldChar w:fldCharType="separate"/>
      </w:r>
      <w:ins w:id="269" w:author="LEO" w:date="2019-05-15T09:57:00Z">
        <w:r>
          <w:rPr>
            <w:noProof/>
            <w:webHidden/>
          </w:rPr>
          <w:t>159</w:t>
        </w:r>
        <w:r>
          <w:rPr>
            <w:noProof/>
            <w:webHidden/>
          </w:rPr>
          <w:fldChar w:fldCharType="end"/>
        </w:r>
        <w:r w:rsidRPr="00E12F80">
          <w:rPr>
            <w:rStyle w:val="Hyperlink"/>
            <w:noProof/>
          </w:rPr>
          <w:fldChar w:fldCharType="end"/>
        </w:r>
      </w:ins>
    </w:p>
    <w:p w:rsidR="001715F9" w:rsidRDefault="001715F9">
      <w:pPr>
        <w:pStyle w:val="TOC1"/>
        <w:rPr>
          <w:ins w:id="270" w:author="LEO" w:date="2019-05-15T09:57:00Z"/>
          <w:rFonts w:asciiTheme="minorHAnsi" w:eastAsiaTheme="minorEastAsia" w:hAnsiTheme="minorHAnsi" w:cstheme="minorBidi"/>
          <w:sz w:val="22"/>
          <w:szCs w:val="22"/>
        </w:rPr>
      </w:pPr>
      <w:ins w:id="271" w:author="LEO" w:date="2019-05-15T09:57:00Z">
        <w:r w:rsidRPr="00E12F80">
          <w:rPr>
            <w:rStyle w:val="Hyperlink"/>
          </w:rPr>
          <w:fldChar w:fldCharType="begin"/>
        </w:r>
        <w:r w:rsidRPr="00E12F80">
          <w:rPr>
            <w:rStyle w:val="Hyperlink"/>
          </w:rPr>
          <w:instrText xml:space="preserve"> </w:instrText>
        </w:r>
        <w:r>
          <w:instrText>HYPERLINK \l "_Toc8806771"</w:instrText>
        </w:r>
        <w:r w:rsidRPr="00E12F80">
          <w:rPr>
            <w:rStyle w:val="Hyperlink"/>
          </w:rPr>
          <w:instrText xml:space="preserve"> </w:instrText>
        </w:r>
        <w:r w:rsidRPr="00E12F80">
          <w:rPr>
            <w:rStyle w:val="Hyperlink"/>
          </w:rPr>
          <w:fldChar w:fldCharType="separate"/>
        </w:r>
        <w:r w:rsidRPr="00E12F80">
          <w:rPr>
            <w:rStyle w:val="Hyperlink"/>
          </w:rPr>
          <w:t>TÀI LIỆU THAM KHẢO</w:t>
        </w:r>
        <w:r>
          <w:rPr>
            <w:webHidden/>
          </w:rPr>
          <w:tab/>
        </w:r>
        <w:r>
          <w:rPr>
            <w:webHidden/>
          </w:rPr>
          <w:fldChar w:fldCharType="begin"/>
        </w:r>
        <w:r>
          <w:rPr>
            <w:webHidden/>
          </w:rPr>
          <w:instrText xml:space="preserve"> PAGEREF _Toc8806771 \h </w:instrText>
        </w:r>
      </w:ins>
      <w:r>
        <w:rPr>
          <w:webHidden/>
        </w:rPr>
      </w:r>
      <w:r>
        <w:rPr>
          <w:webHidden/>
        </w:rPr>
        <w:fldChar w:fldCharType="separate"/>
      </w:r>
      <w:ins w:id="272" w:author="LEO" w:date="2019-05-15T09:57:00Z">
        <w:r>
          <w:rPr>
            <w:webHidden/>
          </w:rPr>
          <w:t>160</w:t>
        </w:r>
        <w:r>
          <w:rPr>
            <w:webHidden/>
          </w:rPr>
          <w:fldChar w:fldCharType="end"/>
        </w:r>
        <w:r w:rsidRPr="00E12F80">
          <w:rPr>
            <w:rStyle w:val="Hyperlink"/>
          </w:rPr>
          <w:fldChar w:fldCharType="end"/>
        </w:r>
      </w:ins>
    </w:p>
    <w:p w:rsidR="001715F9" w:rsidRDefault="001715F9">
      <w:pPr>
        <w:pStyle w:val="TOC1"/>
        <w:rPr>
          <w:ins w:id="273" w:author="LEO" w:date="2019-05-15T09:57:00Z"/>
          <w:rFonts w:asciiTheme="minorHAnsi" w:eastAsiaTheme="minorEastAsia" w:hAnsiTheme="minorHAnsi" w:cstheme="minorBidi"/>
          <w:sz w:val="22"/>
          <w:szCs w:val="22"/>
        </w:rPr>
      </w:pPr>
      <w:ins w:id="274" w:author="LEO" w:date="2019-05-15T09:57:00Z">
        <w:r w:rsidRPr="00E12F80">
          <w:rPr>
            <w:rStyle w:val="Hyperlink"/>
          </w:rPr>
          <w:lastRenderedPageBreak/>
          <w:fldChar w:fldCharType="begin"/>
        </w:r>
        <w:r w:rsidRPr="00E12F80">
          <w:rPr>
            <w:rStyle w:val="Hyperlink"/>
          </w:rPr>
          <w:instrText xml:space="preserve"> </w:instrText>
        </w:r>
        <w:r>
          <w:instrText>HYPERLINK \l "_Toc8806772"</w:instrText>
        </w:r>
        <w:r w:rsidRPr="00E12F80">
          <w:rPr>
            <w:rStyle w:val="Hyperlink"/>
          </w:rPr>
          <w:instrText xml:space="preserve"> </w:instrText>
        </w:r>
        <w:r w:rsidRPr="00E12F80">
          <w:rPr>
            <w:rStyle w:val="Hyperlink"/>
          </w:rPr>
          <w:fldChar w:fldCharType="separate"/>
        </w:r>
        <w:r w:rsidRPr="00E12F80">
          <w:rPr>
            <w:rStyle w:val="Hyperlink"/>
          </w:rPr>
          <w:t>PHỤ LỤC</w:t>
        </w:r>
        <w:r>
          <w:rPr>
            <w:webHidden/>
          </w:rPr>
          <w:tab/>
        </w:r>
        <w:r>
          <w:rPr>
            <w:webHidden/>
          </w:rPr>
          <w:fldChar w:fldCharType="begin"/>
        </w:r>
        <w:r>
          <w:rPr>
            <w:webHidden/>
          </w:rPr>
          <w:instrText xml:space="preserve"> PAGEREF _Toc8806772 \h </w:instrText>
        </w:r>
      </w:ins>
      <w:r>
        <w:rPr>
          <w:webHidden/>
        </w:rPr>
      </w:r>
      <w:r>
        <w:rPr>
          <w:webHidden/>
        </w:rPr>
        <w:fldChar w:fldCharType="separate"/>
      </w:r>
      <w:ins w:id="275" w:author="LEO" w:date="2019-05-15T09:57:00Z">
        <w:r>
          <w:rPr>
            <w:webHidden/>
          </w:rPr>
          <w:t>161</w:t>
        </w:r>
        <w:r>
          <w:rPr>
            <w:webHidden/>
          </w:rPr>
          <w:fldChar w:fldCharType="end"/>
        </w:r>
        <w:r w:rsidRPr="00E12F80">
          <w:rPr>
            <w:rStyle w:val="Hyperlink"/>
          </w:rPr>
          <w:fldChar w:fldCharType="end"/>
        </w:r>
      </w:ins>
    </w:p>
    <w:p w:rsidR="0066384A" w:rsidDel="001715F9" w:rsidRDefault="0066384A">
      <w:pPr>
        <w:pStyle w:val="TOC1"/>
        <w:rPr>
          <w:del w:id="276" w:author="LEO" w:date="2019-05-15T09:57:00Z"/>
          <w:rFonts w:asciiTheme="minorHAnsi" w:eastAsiaTheme="minorEastAsia" w:hAnsiTheme="minorHAnsi" w:cstheme="minorBidi"/>
          <w:sz w:val="22"/>
          <w:szCs w:val="22"/>
        </w:rPr>
      </w:pPr>
      <w:del w:id="277" w:author="LEO" w:date="2019-05-15T09:57:00Z">
        <w:r w:rsidRPr="001715F9" w:rsidDel="001715F9">
          <w:rPr>
            <w:rPrChange w:id="278" w:author="LEO" w:date="2019-05-15T09:57:00Z">
              <w:rPr>
                <w:rStyle w:val="Hyperlink"/>
              </w:rPr>
            </w:rPrChange>
          </w:rPr>
          <w:delText>MỤC LỤC</w:delText>
        </w:r>
        <w:r w:rsidDel="001715F9">
          <w:rPr>
            <w:webHidden/>
          </w:rPr>
          <w:tab/>
          <w:delText>1</w:delText>
        </w:r>
      </w:del>
    </w:p>
    <w:p w:rsidR="0066384A" w:rsidDel="001715F9" w:rsidRDefault="0066384A">
      <w:pPr>
        <w:pStyle w:val="TOC1"/>
        <w:rPr>
          <w:del w:id="279" w:author="LEO" w:date="2019-05-15T09:57:00Z"/>
          <w:rFonts w:asciiTheme="minorHAnsi" w:eastAsiaTheme="minorEastAsia" w:hAnsiTheme="minorHAnsi" w:cstheme="minorBidi"/>
          <w:sz w:val="22"/>
          <w:szCs w:val="22"/>
        </w:rPr>
      </w:pPr>
      <w:del w:id="280" w:author="LEO" w:date="2019-05-15T09:57:00Z">
        <w:r w:rsidRPr="001715F9" w:rsidDel="001715F9">
          <w:rPr>
            <w:rPrChange w:id="281" w:author="LEO" w:date="2019-05-15T09:57:00Z">
              <w:rPr>
                <w:rStyle w:val="Hyperlink"/>
              </w:rPr>
            </w:rPrChange>
          </w:rPr>
          <w:delText>DANH MỤC CÁC HÌNH VẼ</w:delText>
        </w:r>
        <w:r w:rsidDel="001715F9">
          <w:rPr>
            <w:webHidden/>
          </w:rPr>
          <w:tab/>
          <w:delText>5</w:delText>
        </w:r>
      </w:del>
    </w:p>
    <w:p w:rsidR="0066384A" w:rsidDel="001715F9" w:rsidRDefault="0066384A">
      <w:pPr>
        <w:pStyle w:val="TOC1"/>
        <w:rPr>
          <w:del w:id="282" w:author="LEO" w:date="2019-05-15T09:57:00Z"/>
          <w:rFonts w:asciiTheme="minorHAnsi" w:eastAsiaTheme="minorEastAsia" w:hAnsiTheme="minorHAnsi" w:cstheme="minorBidi"/>
          <w:sz w:val="22"/>
          <w:szCs w:val="22"/>
        </w:rPr>
      </w:pPr>
      <w:del w:id="283" w:author="LEO" w:date="2019-05-15T09:57:00Z">
        <w:r w:rsidRPr="001715F9" w:rsidDel="001715F9">
          <w:rPr>
            <w:rPrChange w:id="284" w:author="LEO" w:date="2019-05-15T09:57:00Z">
              <w:rPr>
                <w:rStyle w:val="Hyperlink"/>
              </w:rPr>
            </w:rPrChange>
          </w:rPr>
          <w:delText>DANH MỤC CÁC BẢNG BIỂU</w:delText>
        </w:r>
        <w:r w:rsidDel="001715F9">
          <w:rPr>
            <w:webHidden/>
          </w:rPr>
          <w:tab/>
          <w:delText>9</w:delText>
        </w:r>
      </w:del>
    </w:p>
    <w:p w:rsidR="0066384A" w:rsidDel="001715F9" w:rsidRDefault="0066384A">
      <w:pPr>
        <w:pStyle w:val="TOC1"/>
        <w:rPr>
          <w:del w:id="285" w:author="LEO" w:date="2019-05-15T09:57:00Z"/>
          <w:rFonts w:asciiTheme="minorHAnsi" w:eastAsiaTheme="minorEastAsia" w:hAnsiTheme="minorHAnsi" w:cstheme="minorBidi"/>
          <w:sz w:val="22"/>
          <w:szCs w:val="22"/>
        </w:rPr>
      </w:pPr>
      <w:del w:id="286" w:author="LEO" w:date="2019-05-15T09:57:00Z">
        <w:r w:rsidRPr="001715F9" w:rsidDel="001715F9">
          <w:rPr>
            <w:rPrChange w:id="287" w:author="LEO" w:date="2019-05-15T09:57:00Z">
              <w:rPr>
                <w:rStyle w:val="Hyperlink"/>
              </w:rPr>
            </w:rPrChange>
          </w:rPr>
          <w:delText>DANH MỤC CÁC TỪ VIẾT TẮT</w:delText>
        </w:r>
        <w:r w:rsidDel="001715F9">
          <w:rPr>
            <w:webHidden/>
          </w:rPr>
          <w:tab/>
          <w:delText>11</w:delText>
        </w:r>
      </w:del>
    </w:p>
    <w:p w:rsidR="0066384A" w:rsidDel="001715F9" w:rsidRDefault="0066384A">
      <w:pPr>
        <w:pStyle w:val="TOC1"/>
        <w:rPr>
          <w:del w:id="288" w:author="LEO" w:date="2019-05-15T09:57:00Z"/>
          <w:rFonts w:asciiTheme="minorHAnsi" w:eastAsiaTheme="minorEastAsia" w:hAnsiTheme="minorHAnsi" w:cstheme="minorBidi"/>
          <w:sz w:val="22"/>
          <w:szCs w:val="22"/>
        </w:rPr>
      </w:pPr>
      <w:del w:id="289" w:author="LEO" w:date="2019-05-15T09:57:00Z">
        <w:r w:rsidRPr="001715F9" w:rsidDel="001715F9">
          <w:rPr>
            <w:rPrChange w:id="290" w:author="LEO" w:date="2019-05-15T09:57:00Z">
              <w:rPr>
                <w:rStyle w:val="Hyperlink"/>
              </w:rPr>
            </w:rPrChange>
          </w:rPr>
          <w:delText>LỜI MỞ ĐẦU</w:delText>
        </w:r>
        <w:r w:rsidDel="001715F9">
          <w:rPr>
            <w:webHidden/>
          </w:rPr>
          <w:tab/>
          <w:delText>12</w:delText>
        </w:r>
      </w:del>
    </w:p>
    <w:p w:rsidR="0066384A" w:rsidDel="001715F9" w:rsidRDefault="0066384A">
      <w:pPr>
        <w:pStyle w:val="TOC1"/>
        <w:rPr>
          <w:del w:id="291" w:author="LEO" w:date="2019-05-15T09:57:00Z"/>
          <w:rFonts w:asciiTheme="minorHAnsi" w:eastAsiaTheme="minorEastAsia" w:hAnsiTheme="minorHAnsi" w:cstheme="minorBidi"/>
          <w:sz w:val="22"/>
          <w:szCs w:val="22"/>
        </w:rPr>
      </w:pPr>
      <w:del w:id="292" w:author="LEO" w:date="2019-05-15T09:57:00Z">
        <w:r w:rsidRPr="001715F9" w:rsidDel="001715F9">
          <w:rPr>
            <w:rPrChange w:id="293" w:author="LEO" w:date="2019-05-15T09:57:00Z">
              <w:rPr>
                <w:rStyle w:val="Hyperlink"/>
              </w:rPr>
            </w:rPrChange>
          </w:rPr>
          <w:delText>CHƯƠNG 1 : GIỚI THIỆU</w:delText>
        </w:r>
        <w:r w:rsidDel="001715F9">
          <w:rPr>
            <w:webHidden/>
          </w:rPr>
          <w:tab/>
          <w:delText>13</w:delText>
        </w:r>
      </w:del>
    </w:p>
    <w:p w:rsidR="0066384A" w:rsidDel="001715F9" w:rsidRDefault="0066384A">
      <w:pPr>
        <w:pStyle w:val="TOC2"/>
        <w:rPr>
          <w:del w:id="294" w:author="LEO" w:date="2019-05-15T09:57:00Z"/>
          <w:rFonts w:asciiTheme="minorHAnsi" w:eastAsiaTheme="minorEastAsia" w:hAnsiTheme="minorHAnsi" w:cstheme="minorBidi"/>
          <w:noProof/>
          <w:sz w:val="22"/>
          <w:szCs w:val="22"/>
        </w:rPr>
      </w:pPr>
      <w:del w:id="295" w:author="LEO" w:date="2019-05-15T09:57:00Z">
        <w:r w:rsidRPr="001715F9" w:rsidDel="001715F9">
          <w:rPr>
            <w:rPrChange w:id="296" w:author="LEO" w:date="2019-05-15T09:57:00Z">
              <w:rPr>
                <w:rStyle w:val="Hyperlink"/>
                <w:noProof/>
              </w:rPr>
            </w:rPrChange>
          </w:rPr>
          <w:delText>1.1 Tổng quan</w:delText>
        </w:r>
        <w:r w:rsidDel="001715F9">
          <w:rPr>
            <w:noProof/>
            <w:webHidden/>
          </w:rPr>
          <w:tab/>
          <w:delText>13</w:delText>
        </w:r>
      </w:del>
    </w:p>
    <w:p w:rsidR="0066384A" w:rsidDel="001715F9" w:rsidRDefault="0066384A">
      <w:pPr>
        <w:pStyle w:val="TOC2"/>
        <w:rPr>
          <w:del w:id="297" w:author="LEO" w:date="2019-05-15T09:57:00Z"/>
          <w:rFonts w:asciiTheme="minorHAnsi" w:eastAsiaTheme="minorEastAsia" w:hAnsiTheme="minorHAnsi" w:cstheme="minorBidi"/>
          <w:noProof/>
          <w:sz w:val="22"/>
          <w:szCs w:val="22"/>
        </w:rPr>
      </w:pPr>
      <w:del w:id="298" w:author="LEO" w:date="2019-05-15T09:57:00Z">
        <w:r w:rsidRPr="001715F9" w:rsidDel="001715F9">
          <w:rPr>
            <w:rPrChange w:id="299" w:author="LEO" w:date="2019-05-15T09:57:00Z">
              <w:rPr>
                <w:rStyle w:val="Hyperlink"/>
                <w:noProof/>
              </w:rPr>
            </w:rPrChange>
          </w:rPr>
          <w:delText>1.2 Mục tiêu đề tài</w:delText>
        </w:r>
        <w:r w:rsidDel="001715F9">
          <w:rPr>
            <w:noProof/>
            <w:webHidden/>
          </w:rPr>
          <w:tab/>
          <w:delText>14</w:delText>
        </w:r>
      </w:del>
    </w:p>
    <w:p w:rsidR="0066384A" w:rsidDel="001715F9" w:rsidRDefault="0066384A">
      <w:pPr>
        <w:pStyle w:val="TOC2"/>
        <w:rPr>
          <w:del w:id="300" w:author="LEO" w:date="2019-05-15T09:57:00Z"/>
          <w:rFonts w:asciiTheme="minorHAnsi" w:eastAsiaTheme="minorEastAsia" w:hAnsiTheme="minorHAnsi" w:cstheme="minorBidi"/>
          <w:noProof/>
          <w:sz w:val="22"/>
          <w:szCs w:val="22"/>
        </w:rPr>
      </w:pPr>
      <w:del w:id="301" w:author="LEO" w:date="2019-05-15T09:57:00Z">
        <w:r w:rsidRPr="001715F9" w:rsidDel="001715F9">
          <w:rPr>
            <w:rPrChange w:id="302" w:author="LEO" w:date="2019-05-15T09:57:00Z">
              <w:rPr>
                <w:rStyle w:val="Hyperlink"/>
                <w:noProof/>
              </w:rPr>
            </w:rPrChange>
          </w:rPr>
          <w:delText>1.3 Phạm vi đề tài</w:delText>
        </w:r>
        <w:r w:rsidDel="001715F9">
          <w:rPr>
            <w:noProof/>
            <w:webHidden/>
          </w:rPr>
          <w:tab/>
          <w:delText>15</w:delText>
        </w:r>
      </w:del>
    </w:p>
    <w:p w:rsidR="0066384A" w:rsidDel="001715F9" w:rsidRDefault="0066384A">
      <w:pPr>
        <w:pStyle w:val="TOC2"/>
        <w:rPr>
          <w:del w:id="303" w:author="LEO" w:date="2019-05-15T09:57:00Z"/>
          <w:rFonts w:asciiTheme="minorHAnsi" w:eastAsiaTheme="minorEastAsia" w:hAnsiTheme="minorHAnsi" w:cstheme="minorBidi"/>
          <w:noProof/>
          <w:sz w:val="22"/>
          <w:szCs w:val="22"/>
        </w:rPr>
      </w:pPr>
      <w:del w:id="304" w:author="LEO" w:date="2019-05-15T09:57:00Z">
        <w:r w:rsidRPr="001715F9" w:rsidDel="001715F9">
          <w:rPr>
            <w:rPrChange w:id="305" w:author="LEO" w:date="2019-05-15T09:57:00Z">
              <w:rPr>
                <w:rStyle w:val="Hyperlink"/>
                <w:noProof/>
              </w:rPr>
            </w:rPrChange>
          </w:rPr>
          <w:delText>1.4 Mô tả yêu cầu chức năng</w:delText>
        </w:r>
        <w:r w:rsidDel="001715F9">
          <w:rPr>
            <w:noProof/>
            <w:webHidden/>
          </w:rPr>
          <w:tab/>
          <w:delText>15</w:delText>
        </w:r>
      </w:del>
    </w:p>
    <w:p w:rsidR="0066384A" w:rsidDel="001715F9" w:rsidRDefault="0066384A">
      <w:pPr>
        <w:pStyle w:val="TOC1"/>
        <w:rPr>
          <w:del w:id="306" w:author="LEO" w:date="2019-05-15T09:57:00Z"/>
          <w:rFonts w:asciiTheme="minorHAnsi" w:eastAsiaTheme="minorEastAsia" w:hAnsiTheme="minorHAnsi" w:cstheme="minorBidi"/>
          <w:sz w:val="22"/>
          <w:szCs w:val="22"/>
        </w:rPr>
      </w:pPr>
      <w:del w:id="307" w:author="LEO" w:date="2019-05-15T09:57:00Z">
        <w:r w:rsidRPr="001715F9" w:rsidDel="001715F9">
          <w:rPr>
            <w:rPrChange w:id="308" w:author="LEO" w:date="2019-05-15T09:57:00Z">
              <w:rPr>
                <w:rStyle w:val="Hyperlink"/>
              </w:rPr>
            </w:rPrChange>
          </w:rPr>
          <w:delText>CHƯƠNG 2 : CƠ SỞ LÝ THUYẾT</w:delText>
        </w:r>
        <w:r w:rsidDel="001715F9">
          <w:rPr>
            <w:webHidden/>
          </w:rPr>
          <w:tab/>
          <w:delText>21</w:delText>
        </w:r>
      </w:del>
    </w:p>
    <w:p w:rsidR="0066384A" w:rsidDel="001715F9" w:rsidRDefault="0066384A">
      <w:pPr>
        <w:pStyle w:val="TOC2"/>
        <w:rPr>
          <w:del w:id="309" w:author="LEO" w:date="2019-05-15T09:57:00Z"/>
          <w:rFonts w:asciiTheme="minorHAnsi" w:eastAsiaTheme="minorEastAsia" w:hAnsiTheme="minorHAnsi" w:cstheme="minorBidi"/>
          <w:noProof/>
          <w:sz w:val="22"/>
          <w:szCs w:val="22"/>
        </w:rPr>
      </w:pPr>
      <w:del w:id="310" w:author="LEO" w:date="2019-05-15T09:57:00Z">
        <w:r w:rsidRPr="001715F9" w:rsidDel="001715F9">
          <w:rPr>
            <w:rPrChange w:id="311" w:author="LEO" w:date="2019-05-15T09:57:00Z">
              <w:rPr>
                <w:rStyle w:val="Hyperlink"/>
                <w:noProof/>
              </w:rPr>
            </w:rPrChange>
          </w:rPr>
          <w:delText>2.1 Spring Boot</w:delText>
        </w:r>
        <w:r w:rsidDel="001715F9">
          <w:rPr>
            <w:noProof/>
            <w:webHidden/>
          </w:rPr>
          <w:tab/>
          <w:delText>21</w:delText>
        </w:r>
      </w:del>
    </w:p>
    <w:p w:rsidR="0066384A" w:rsidDel="001715F9" w:rsidRDefault="0066384A">
      <w:pPr>
        <w:pStyle w:val="TOC3"/>
        <w:tabs>
          <w:tab w:val="right" w:leader="dot" w:pos="8778"/>
        </w:tabs>
        <w:rPr>
          <w:del w:id="312" w:author="LEO" w:date="2019-05-15T09:57:00Z"/>
          <w:rFonts w:asciiTheme="minorHAnsi" w:eastAsiaTheme="minorEastAsia" w:hAnsiTheme="minorHAnsi" w:cstheme="minorBidi"/>
          <w:noProof/>
          <w:sz w:val="22"/>
          <w:szCs w:val="22"/>
        </w:rPr>
      </w:pPr>
      <w:del w:id="313" w:author="LEO" w:date="2019-05-15T09:57:00Z">
        <w:r w:rsidRPr="001715F9" w:rsidDel="001715F9">
          <w:rPr>
            <w:rPrChange w:id="314" w:author="LEO" w:date="2019-05-15T09:57:00Z">
              <w:rPr>
                <w:rStyle w:val="Hyperlink"/>
                <w:noProof/>
              </w:rPr>
            </w:rPrChange>
          </w:rPr>
          <w:delText>2.1.1 Kiến trúc và các thành phần của Spring Boot:</w:delText>
        </w:r>
        <w:r w:rsidDel="001715F9">
          <w:rPr>
            <w:noProof/>
            <w:webHidden/>
          </w:rPr>
          <w:tab/>
          <w:delText>21</w:delText>
        </w:r>
      </w:del>
    </w:p>
    <w:p w:rsidR="0066384A" w:rsidDel="001715F9" w:rsidRDefault="0066384A">
      <w:pPr>
        <w:pStyle w:val="TOC3"/>
        <w:tabs>
          <w:tab w:val="right" w:leader="dot" w:pos="8778"/>
        </w:tabs>
        <w:rPr>
          <w:del w:id="315" w:author="LEO" w:date="2019-05-15T09:57:00Z"/>
          <w:rFonts w:asciiTheme="minorHAnsi" w:eastAsiaTheme="minorEastAsia" w:hAnsiTheme="minorHAnsi" w:cstheme="minorBidi"/>
          <w:noProof/>
          <w:sz w:val="22"/>
          <w:szCs w:val="22"/>
        </w:rPr>
      </w:pPr>
      <w:del w:id="316" w:author="LEO" w:date="2019-05-15T09:57:00Z">
        <w:r w:rsidRPr="001715F9" w:rsidDel="001715F9">
          <w:rPr>
            <w:rPrChange w:id="317" w:author="LEO" w:date="2019-05-15T09:57:00Z">
              <w:rPr>
                <w:rStyle w:val="Hyperlink"/>
                <w:noProof/>
              </w:rPr>
            </w:rPrChange>
          </w:rPr>
          <w:delText>2.1.2 Lợi ích sử dụng Spring Boot :</w:delText>
        </w:r>
        <w:r w:rsidDel="001715F9">
          <w:rPr>
            <w:noProof/>
            <w:webHidden/>
          </w:rPr>
          <w:tab/>
          <w:delText>23</w:delText>
        </w:r>
      </w:del>
    </w:p>
    <w:p w:rsidR="0066384A" w:rsidDel="001715F9" w:rsidRDefault="0066384A">
      <w:pPr>
        <w:pStyle w:val="TOC3"/>
        <w:tabs>
          <w:tab w:val="right" w:leader="dot" w:pos="8778"/>
        </w:tabs>
        <w:rPr>
          <w:del w:id="318" w:author="LEO" w:date="2019-05-15T09:57:00Z"/>
          <w:rFonts w:asciiTheme="minorHAnsi" w:eastAsiaTheme="minorEastAsia" w:hAnsiTheme="minorHAnsi" w:cstheme="minorBidi"/>
          <w:noProof/>
          <w:sz w:val="22"/>
          <w:szCs w:val="22"/>
        </w:rPr>
      </w:pPr>
      <w:del w:id="319" w:author="LEO" w:date="2019-05-15T09:57:00Z">
        <w:r w:rsidRPr="001715F9" w:rsidDel="001715F9">
          <w:rPr>
            <w:rPrChange w:id="320" w:author="LEO" w:date="2019-05-15T09:57:00Z">
              <w:rPr>
                <w:rStyle w:val="Hyperlink"/>
                <w:noProof/>
              </w:rPr>
            </w:rPrChange>
          </w:rPr>
          <w:delText>2.1.3 Các dependency sử dụng trong project:</w:delText>
        </w:r>
        <w:r w:rsidDel="001715F9">
          <w:rPr>
            <w:noProof/>
            <w:webHidden/>
          </w:rPr>
          <w:tab/>
          <w:delText>24</w:delText>
        </w:r>
      </w:del>
    </w:p>
    <w:p w:rsidR="0066384A" w:rsidDel="001715F9" w:rsidRDefault="0066384A">
      <w:pPr>
        <w:pStyle w:val="TOC2"/>
        <w:rPr>
          <w:del w:id="321" w:author="LEO" w:date="2019-05-15T09:57:00Z"/>
          <w:rFonts w:asciiTheme="minorHAnsi" w:eastAsiaTheme="minorEastAsia" w:hAnsiTheme="minorHAnsi" w:cstheme="minorBidi"/>
          <w:noProof/>
          <w:sz w:val="22"/>
          <w:szCs w:val="22"/>
        </w:rPr>
      </w:pPr>
      <w:del w:id="322" w:author="LEO" w:date="2019-05-15T09:57:00Z">
        <w:r w:rsidRPr="001715F9" w:rsidDel="001715F9">
          <w:rPr>
            <w:rPrChange w:id="323" w:author="LEO" w:date="2019-05-15T09:57:00Z">
              <w:rPr>
                <w:rStyle w:val="Hyperlink"/>
                <w:noProof/>
              </w:rPr>
            </w:rPrChange>
          </w:rPr>
          <w:delText>2.2 Angular</w:delText>
        </w:r>
        <w:r w:rsidDel="001715F9">
          <w:rPr>
            <w:noProof/>
            <w:webHidden/>
          </w:rPr>
          <w:tab/>
          <w:delText>25</w:delText>
        </w:r>
      </w:del>
    </w:p>
    <w:p w:rsidR="0066384A" w:rsidDel="001715F9" w:rsidRDefault="0066384A">
      <w:pPr>
        <w:pStyle w:val="TOC3"/>
        <w:tabs>
          <w:tab w:val="right" w:leader="dot" w:pos="8778"/>
        </w:tabs>
        <w:rPr>
          <w:del w:id="324" w:author="LEO" w:date="2019-05-15T09:57:00Z"/>
          <w:rFonts w:asciiTheme="minorHAnsi" w:eastAsiaTheme="minorEastAsia" w:hAnsiTheme="minorHAnsi" w:cstheme="minorBidi"/>
          <w:noProof/>
          <w:sz w:val="22"/>
          <w:szCs w:val="22"/>
        </w:rPr>
      </w:pPr>
      <w:del w:id="325" w:author="LEO" w:date="2019-05-15T09:57:00Z">
        <w:r w:rsidRPr="001715F9" w:rsidDel="001715F9">
          <w:rPr>
            <w:rPrChange w:id="326" w:author="LEO" w:date="2019-05-15T09:57:00Z">
              <w:rPr>
                <w:rStyle w:val="Hyperlink"/>
                <w:iCs/>
                <w:noProof/>
              </w:rPr>
            </w:rPrChange>
          </w:rPr>
          <w:delText>2.2.1 Giới thiệu về Angular</w:delText>
        </w:r>
        <w:r w:rsidDel="001715F9">
          <w:rPr>
            <w:noProof/>
            <w:webHidden/>
          </w:rPr>
          <w:tab/>
          <w:delText>25</w:delText>
        </w:r>
      </w:del>
    </w:p>
    <w:p w:rsidR="0066384A" w:rsidDel="001715F9" w:rsidRDefault="0066384A">
      <w:pPr>
        <w:pStyle w:val="TOC3"/>
        <w:tabs>
          <w:tab w:val="right" w:leader="dot" w:pos="8778"/>
        </w:tabs>
        <w:rPr>
          <w:del w:id="327" w:author="LEO" w:date="2019-05-15T09:57:00Z"/>
          <w:rFonts w:asciiTheme="minorHAnsi" w:eastAsiaTheme="minorEastAsia" w:hAnsiTheme="minorHAnsi" w:cstheme="minorBidi"/>
          <w:noProof/>
          <w:sz w:val="22"/>
          <w:szCs w:val="22"/>
        </w:rPr>
      </w:pPr>
      <w:del w:id="328" w:author="LEO" w:date="2019-05-15T09:57:00Z">
        <w:r w:rsidRPr="001715F9" w:rsidDel="001715F9">
          <w:rPr>
            <w:rPrChange w:id="329" w:author="LEO" w:date="2019-05-15T09:57:00Z">
              <w:rPr>
                <w:rStyle w:val="Hyperlink"/>
                <w:iCs/>
                <w:noProof/>
              </w:rPr>
            </w:rPrChange>
          </w:rPr>
          <w:delText>2.2.2 Tổng quan về kiến trúc</w:delText>
        </w:r>
        <w:r w:rsidDel="001715F9">
          <w:rPr>
            <w:noProof/>
            <w:webHidden/>
          </w:rPr>
          <w:tab/>
          <w:delText>26</w:delText>
        </w:r>
      </w:del>
    </w:p>
    <w:p w:rsidR="0066384A" w:rsidDel="001715F9" w:rsidRDefault="0066384A">
      <w:pPr>
        <w:pStyle w:val="TOC3"/>
        <w:tabs>
          <w:tab w:val="right" w:leader="dot" w:pos="8778"/>
        </w:tabs>
        <w:rPr>
          <w:del w:id="330" w:author="LEO" w:date="2019-05-15T09:57:00Z"/>
          <w:rFonts w:asciiTheme="minorHAnsi" w:eastAsiaTheme="minorEastAsia" w:hAnsiTheme="minorHAnsi" w:cstheme="minorBidi"/>
          <w:noProof/>
          <w:sz w:val="22"/>
          <w:szCs w:val="22"/>
        </w:rPr>
      </w:pPr>
      <w:del w:id="331" w:author="LEO" w:date="2019-05-15T09:57:00Z">
        <w:r w:rsidRPr="001715F9" w:rsidDel="001715F9">
          <w:rPr>
            <w:rPrChange w:id="332" w:author="LEO" w:date="2019-05-15T09:57:00Z">
              <w:rPr>
                <w:rStyle w:val="Hyperlink"/>
                <w:iCs/>
                <w:noProof/>
              </w:rPr>
            </w:rPrChange>
          </w:rPr>
          <w:delText>2.2.3 Angular CLI (Command-line Interface)</w:delText>
        </w:r>
        <w:r w:rsidDel="001715F9">
          <w:rPr>
            <w:noProof/>
            <w:webHidden/>
          </w:rPr>
          <w:tab/>
          <w:delText>28</w:delText>
        </w:r>
      </w:del>
    </w:p>
    <w:p w:rsidR="0066384A" w:rsidDel="001715F9" w:rsidRDefault="0066384A">
      <w:pPr>
        <w:pStyle w:val="TOC3"/>
        <w:tabs>
          <w:tab w:val="right" w:leader="dot" w:pos="8778"/>
        </w:tabs>
        <w:rPr>
          <w:del w:id="333" w:author="LEO" w:date="2019-05-15T09:57:00Z"/>
          <w:rFonts w:asciiTheme="minorHAnsi" w:eastAsiaTheme="minorEastAsia" w:hAnsiTheme="minorHAnsi" w:cstheme="minorBidi"/>
          <w:noProof/>
          <w:sz w:val="22"/>
          <w:szCs w:val="22"/>
        </w:rPr>
      </w:pPr>
      <w:del w:id="334" w:author="LEO" w:date="2019-05-15T09:57:00Z">
        <w:r w:rsidRPr="001715F9" w:rsidDel="001715F9">
          <w:rPr>
            <w:rPrChange w:id="335" w:author="LEO" w:date="2019-05-15T09:57:00Z">
              <w:rPr>
                <w:rStyle w:val="Hyperlink"/>
                <w:iCs/>
                <w:noProof/>
              </w:rPr>
            </w:rPrChange>
          </w:rPr>
          <w:delText>2.2.4 Các chức năng chính của Angular</w:delText>
        </w:r>
        <w:r w:rsidDel="001715F9">
          <w:rPr>
            <w:noProof/>
            <w:webHidden/>
          </w:rPr>
          <w:tab/>
          <w:delText>28</w:delText>
        </w:r>
      </w:del>
    </w:p>
    <w:p w:rsidR="0066384A" w:rsidDel="001715F9" w:rsidRDefault="0066384A">
      <w:pPr>
        <w:pStyle w:val="TOC3"/>
        <w:tabs>
          <w:tab w:val="right" w:leader="dot" w:pos="8778"/>
        </w:tabs>
        <w:rPr>
          <w:del w:id="336" w:author="LEO" w:date="2019-05-15T09:57:00Z"/>
          <w:rFonts w:asciiTheme="minorHAnsi" w:eastAsiaTheme="minorEastAsia" w:hAnsiTheme="minorHAnsi" w:cstheme="minorBidi"/>
          <w:noProof/>
          <w:sz w:val="22"/>
          <w:szCs w:val="22"/>
        </w:rPr>
      </w:pPr>
      <w:del w:id="337" w:author="LEO" w:date="2019-05-15T09:57:00Z">
        <w:r w:rsidRPr="001715F9" w:rsidDel="001715F9">
          <w:rPr>
            <w:rPrChange w:id="338" w:author="LEO" w:date="2019-05-15T09:57:00Z">
              <w:rPr>
                <w:rStyle w:val="Hyperlink"/>
                <w:iCs/>
                <w:noProof/>
              </w:rPr>
            </w:rPrChange>
          </w:rPr>
          <w:delText>2.2.5 So sánh Angular với các công nghệ front-end khác:</w:delText>
        </w:r>
        <w:r w:rsidDel="001715F9">
          <w:rPr>
            <w:noProof/>
            <w:webHidden/>
          </w:rPr>
          <w:tab/>
          <w:delText>30</w:delText>
        </w:r>
      </w:del>
    </w:p>
    <w:p w:rsidR="0066384A" w:rsidDel="001715F9" w:rsidRDefault="0066384A">
      <w:pPr>
        <w:pStyle w:val="TOC2"/>
        <w:rPr>
          <w:del w:id="339" w:author="LEO" w:date="2019-05-15T09:57:00Z"/>
          <w:rFonts w:asciiTheme="minorHAnsi" w:eastAsiaTheme="minorEastAsia" w:hAnsiTheme="minorHAnsi" w:cstheme="minorBidi"/>
          <w:noProof/>
          <w:sz w:val="22"/>
          <w:szCs w:val="22"/>
        </w:rPr>
      </w:pPr>
      <w:del w:id="340" w:author="LEO" w:date="2019-05-15T09:57:00Z">
        <w:r w:rsidRPr="001715F9" w:rsidDel="001715F9">
          <w:rPr>
            <w:rPrChange w:id="341" w:author="LEO" w:date="2019-05-15T09:57:00Z">
              <w:rPr>
                <w:rStyle w:val="Hyperlink"/>
                <w:noProof/>
              </w:rPr>
            </w:rPrChange>
          </w:rPr>
          <w:delText>2.3 MySQL</w:delText>
        </w:r>
        <w:r w:rsidDel="001715F9">
          <w:rPr>
            <w:noProof/>
            <w:webHidden/>
          </w:rPr>
          <w:tab/>
          <w:delText>31</w:delText>
        </w:r>
      </w:del>
    </w:p>
    <w:p w:rsidR="0066384A" w:rsidDel="001715F9" w:rsidRDefault="0066384A">
      <w:pPr>
        <w:pStyle w:val="TOC3"/>
        <w:tabs>
          <w:tab w:val="right" w:leader="dot" w:pos="8778"/>
        </w:tabs>
        <w:rPr>
          <w:del w:id="342" w:author="LEO" w:date="2019-05-15T09:57:00Z"/>
          <w:rFonts w:asciiTheme="minorHAnsi" w:eastAsiaTheme="minorEastAsia" w:hAnsiTheme="minorHAnsi" w:cstheme="minorBidi"/>
          <w:noProof/>
          <w:sz w:val="22"/>
          <w:szCs w:val="22"/>
        </w:rPr>
      </w:pPr>
      <w:del w:id="343" w:author="LEO" w:date="2019-05-15T09:57:00Z">
        <w:r w:rsidRPr="001715F9" w:rsidDel="001715F9">
          <w:rPr>
            <w:rPrChange w:id="344" w:author="LEO" w:date="2019-05-15T09:57:00Z">
              <w:rPr>
                <w:rStyle w:val="Hyperlink"/>
                <w:iCs/>
                <w:noProof/>
              </w:rPr>
            </w:rPrChange>
          </w:rPr>
          <w:delText>2.3.1 Cơ sở dữ liệu</w:delText>
        </w:r>
        <w:r w:rsidDel="001715F9">
          <w:rPr>
            <w:noProof/>
            <w:webHidden/>
          </w:rPr>
          <w:tab/>
          <w:delText>31</w:delText>
        </w:r>
      </w:del>
    </w:p>
    <w:p w:rsidR="0066384A" w:rsidDel="001715F9" w:rsidRDefault="0066384A">
      <w:pPr>
        <w:pStyle w:val="TOC3"/>
        <w:tabs>
          <w:tab w:val="right" w:leader="dot" w:pos="8778"/>
        </w:tabs>
        <w:rPr>
          <w:del w:id="345" w:author="LEO" w:date="2019-05-15T09:57:00Z"/>
          <w:rFonts w:asciiTheme="minorHAnsi" w:eastAsiaTheme="minorEastAsia" w:hAnsiTheme="minorHAnsi" w:cstheme="minorBidi"/>
          <w:noProof/>
          <w:sz w:val="22"/>
          <w:szCs w:val="22"/>
        </w:rPr>
      </w:pPr>
      <w:del w:id="346" w:author="LEO" w:date="2019-05-15T09:57:00Z">
        <w:r w:rsidRPr="001715F9" w:rsidDel="001715F9">
          <w:rPr>
            <w:rPrChange w:id="347" w:author="LEO" w:date="2019-05-15T09:57:00Z">
              <w:rPr>
                <w:rStyle w:val="Hyperlink"/>
                <w:iCs/>
                <w:noProof/>
              </w:rPr>
            </w:rPrChange>
          </w:rPr>
          <w:delText>2.3.2 Hệ quản trị dữ liệu quan hệ:</w:delText>
        </w:r>
        <w:r w:rsidDel="001715F9">
          <w:rPr>
            <w:noProof/>
            <w:webHidden/>
          </w:rPr>
          <w:tab/>
          <w:delText>32</w:delText>
        </w:r>
      </w:del>
    </w:p>
    <w:p w:rsidR="0066384A" w:rsidDel="001715F9" w:rsidRDefault="0066384A">
      <w:pPr>
        <w:pStyle w:val="TOC3"/>
        <w:tabs>
          <w:tab w:val="right" w:leader="dot" w:pos="8778"/>
        </w:tabs>
        <w:rPr>
          <w:del w:id="348" w:author="LEO" w:date="2019-05-15T09:57:00Z"/>
          <w:rFonts w:asciiTheme="minorHAnsi" w:eastAsiaTheme="minorEastAsia" w:hAnsiTheme="minorHAnsi" w:cstheme="minorBidi"/>
          <w:noProof/>
          <w:sz w:val="22"/>
          <w:szCs w:val="22"/>
        </w:rPr>
      </w:pPr>
      <w:del w:id="349" w:author="LEO" w:date="2019-05-15T09:57:00Z">
        <w:r w:rsidRPr="001715F9" w:rsidDel="001715F9">
          <w:rPr>
            <w:rPrChange w:id="350" w:author="LEO" w:date="2019-05-15T09:57:00Z">
              <w:rPr>
                <w:rStyle w:val="Hyperlink"/>
                <w:iCs/>
                <w:noProof/>
              </w:rPr>
            </w:rPrChange>
          </w:rPr>
          <w:delText>2.3.3 MySQL và lợi ích khi sử dụng MySQL:</w:delText>
        </w:r>
        <w:r w:rsidDel="001715F9">
          <w:rPr>
            <w:noProof/>
            <w:webHidden/>
          </w:rPr>
          <w:tab/>
          <w:delText>33</w:delText>
        </w:r>
      </w:del>
    </w:p>
    <w:p w:rsidR="0066384A" w:rsidDel="001715F9" w:rsidRDefault="0066384A">
      <w:pPr>
        <w:pStyle w:val="TOC2"/>
        <w:rPr>
          <w:del w:id="351" w:author="LEO" w:date="2019-05-15T09:57:00Z"/>
          <w:rFonts w:asciiTheme="minorHAnsi" w:eastAsiaTheme="minorEastAsia" w:hAnsiTheme="minorHAnsi" w:cstheme="minorBidi"/>
          <w:noProof/>
          <w:sz w:val="22"/>
          <w:szCs w:val="22"/>
        </w:rPr>
      </w:pPr>
      <w:del w:id="352" w:author="LEO" w:date="2019-05-15T09:57:00Z">
        <w:r w:rsidRPr="001715F9" w:rsidDel="001715F9">
          <w:rPr>
            <w:rPrChange w:id="353" w:author="LEO" w:date="2019-05-15T09:57:00Z">
              <w:rPr>
                <w:rStyle w:val="Hyperlink"/>
                <w:noProof/>
              </w:rPr>
            </w:rPrChange>
          </w:rPr>
          <w:delText>2.4 Maven</w:delText>
        </w:r>
        <w:r w:rsidDel="001715F9">
          <w:rPr>
            <w:noProof/>
            <w:webHidden/>
          </w:rPr>
          <w:tab/>
          <w:delText>33</w:delText>
        </w:r>
      </w:del>
    </w:p>
    <w:p w:rsidR="0066384A" w:rsidDel="001715F9" w:rsidRDefault="0066384A">
      <w:pPr>
        <w:pStyle w:val="TOC3"/>
        <w:tabs>
          <w:tab w:val="right" w:leader="dot" w:pos="8778"/>
        </w:tabs>
        <w:rPr>
          <w:del w:id="354" w:author="LEO" w:date="2019-05-15T09:57:00Z"/>
          <w:rFonts w:asciiTheme="minorHAnsi" w:eastAsiaTheme="minorEastAsia" w:hAnsiTheme="minorHAnsi" w:cstheme="minorBidi"/>
          <w:noProof/>
          <w:sz w:val="22"/>
          <w:szCs w:val="22"/>
        </w:rPr>
      </w:pPr>
      <w:del w:id="355" w:author="LEO" w:date="2019-05-15T09:57:00Z">
        <w:r w:rsidRPr="001715F9" w:rsidDel="001715F9">
          <w:rPr>
            <w:rPrChange w:id="356" w:author="LEO" w:date="2019-05-15T09:57:00Z">
              <w:rPr>
                <w:rStyle w:val="Hyperlink"/>
                <w:iCs/>
                <w:noProof/>
              </w:rPr>
            </w:rPrChange>
          </w:rPr>
          <w:delText>2.4.1 Tổng quan về Apache Maven:</w:delText>
        </w:r>
        <w:r w:rsidDel="001715F9">
          <w:rPr>
            <w:noProof/>
            <w:webHidden/>
          </w:rPr>
          <w:tab/>
          <w:delText>33</w:delText>
        </w:r>
      </w:del>
    </w:p>
    <w:p w:rsidR="0066384A" w:rsidDel="001715F9" w:rsidRDefault="0066384A">
      <w:pPr>
        <w:pStyle w:val="TOC3"/>
        <w:tabs>
          <w:tab w:val="right" w:leader="dot" w:pos="8778"/>
        </w:tabs>
        <w:rPr>
          <w:del w:id="357" w:author="LEO" w:date="2019-05-15T09:57:00Z"/>
          <w:rFonts w:asciiTheme="minorHAnsi" w:eastAsiaTheme="minorEastAsia" w:hAnsiTheme="minorHAnsi" w:cstheme="minorBidi"/>
          <w:noProof/>
          <w:sz w:val="22"/>
          <w:szCs w:val="22"/>
        </w:rPr>
      </w:pPr>
      <w:del w:id="358" w:author="LEO" w:date="2019-05-15T09:57:00Z">
        <w:r w:rsidRPr="001715F9" w:rsidDel="001715F9">
          <w:rPr>
            <w:rPrChange w:id="359" w:author="LEO" w:date="2019-05-15T09:57:00Z">
              <w:rPr>
                <w:rStyle w:val="Hyperlink"/>
                <w:iCs/>
                <w:noProof/>
              </w:rPr>
            </w:rPrChange>
          </w:rPr>
          <w:delText>2.4.2 Lợi ích khi sử dụng Apache Maven:</w:delText>
        </w:r>
        <w:r w:rsidDel="001715F9">
          <w:rPr>
            <w:noProof/>
            <w:webHidden/>
          </w:rPr>
          <w:tab/>
          <w:delText>34</w:delText>
        </w:r>
      </w:del>
    </w:p>
    <w:p w:rsidR="0066384A" w:rsidDel="001715F9" w:rsidRDefault="0066384A">
      <w:pPr>
        <w:pStyle w:val="TOC3"/>
        <w:tabs>
          <w:tab w:val="right" w:leader="dot" w:pos="8778"/>
        </w:tabs>
        <w:rPr>
          <w:del w:id="360" w:author="LEO" w:date="2019-05-15T09:57:00Z"/>
          <w:rFonts w:asciiTheme="minorHAnsi" w:eastAsiaTheme="minorEastAsia" w:hAnsiTheme="minorHAnsi" w:cstheme="minorBidi"/>
          <w:noProof/>
          <w:sz w:val="22"/>
          <w:szCs w:val="22"/>
        </w:rPr>
      </w:pPr>
      <w:del w:id="361" w:author="LEO" w:date="2019-05-15T09:57:00Z">
        <w:r w:rsidRPr="001715F9" w:rsidDel="001715F9">
          <w:rPr>
            <w:rPrChange w:id="362" w:author="LEO" w:date="2019-05-15T09:57:00Z">
              <w:rPr>
                <w:rStyle w:val="Hyperlink"/>
                <w:iCs/>
                <w:noProof/>
              </w:rPr>
            </w:rPrChange>
          </w:rPr>
          <w:delText>2.4.3 Ứng dụng Apache Maven vào dự án:</w:delText>
        </w:r>
        <w:r w:rsidDel="001715F9">
          <w:rPr>
            <w:noProof/>
            <w:webHidden/>
          </w:rPr>
          <w:tab/>
          <w:delText>34</w:delText>
        </w:r>
      </w:del>
    </w:p>
    <w:p w:rsidR="0066384A" w:rsidDel="001715F9" w:rsidRDefault="0066384A">
      <w:pPr>
        <w:pStyle w:val="TOC1"/>
        <w:rPr>
          <w:del w:id="363" w:author="LEO" w:date="2019-05-15T09:57:00Z"/>
          <w:rFonts w:asciiTheme="minorHAnsi" w:eastAsiaTheme="minorEastAsia" w:hAnsiTheme="minorHAnsi" w:cstheme="minorBidi"/>
          <w:sz w:val="22"/>
          <w:szCs w:val="22"/>
        </w:rPr>
      </w:pPr>
      <w:del w:id="364" w:author="LEO" w:date="2019-05-15T09:57:00Z">
        <w:r w:rsidRPr="001715F9" w:rsidDel="001715F9">
          <w:rPr>
            <w:rPrChange w:id="365" w:author="LEO" w:date="2019-05-15T09:57:00Z">
              <w:rPr>
                <w:rStyle w:val="Hyperlink"/>
              </w:rPr>
            </w:rPrChange>
          </w:rPr>
          <w:delText>CHƯƠNG 3 : PHÂN TÍCH VÀ THIẾT KẾ</w:delText>
        </w:r>
        <w:r w:rsidDel="001715F9">
          <w:rPr>
            <w:webHidden/>
          </w:rPr>
          <w:tab/>
          <w:delText>37</w:delText>
        </w:r>
      </w:del>
    </w:p>
    <w:p w:rsidR="0066384A" w:rsidDel="001715F9" w:rsidRDefault="0066384A">
      <w:pPr>
        <w:pStyle w:val="TOC2"/>
        <w:rPr>
          <w:del w:id="366" w:author="LEO" w:date="2019-05-15T09:57:00Z"/>
          <w:rFonts w:asciiTheme="minorHAnsi" w:eastAsiaTheme="minorEastAsia" w:hAnsiTheme="minorHAnsi" w:cstheme="minorBidi"/>
          <w:noProof/>
          <w:sz w:val="22"/>
          <w:szCs w:val="22"/>
        </w:rPr>
      </w:pPr>
      <w:del w:id="367" w:author="LEO" w:date="2019-05-15T09:57:00Z">
        <w:r w:rsidRPr="001715F9" w:rsidDel="001715F9">
          <w:rPr>
            <w:rPrChange w:id="368" w:author="LEO" w:date="2019-05-15T09:57:00Z">
              <w:rPr>
                <w:rStyle w:val="Hyperlink"/>
                <w:noProof/>
              </w:rPr>
            </w:rPrChange>
          </w:rPr>
          <w:delText>3.1 Mô tả tổng quan ứng dụng</w:delText>
        </w:r>
        <w:r w:rsidDel="001715F9">
          <w:rPr>
            <w:noProof/>
            <w:webHidden/>
          </w:rPr>
          <w:tab/>
          <w:delText>37</w:delText>
        </w:r>
      </w:del>
    </w:p>
    <w:p w:rsidR="0066384A" w:rsidDel="001715F9" w:rsidRDefault="0066384A">
      <w:pPr>
        <w:pStyle w:val="TOC3"/>
        <w:tabs>
          <w:tab w:val="right" w:leader="dot" w:pos="8778"/>
        </w:tabs>
        <w:rPr>
          <w:del w:id="369" w:author="LEO" w:date="2019-05-15T09:57:00Z"/>
          <w:rFonts w:asciiTheme="minorHAnsi" w:eastAsiaTheme="minorEastAsia" w:hAnsiTheme="minorHAnsi" w:cstheme="minorBidi"/>
          <w:noProof/>
          <w:sz w:val="22"/>
          <w:szCs w:val="22"/>
        </w:rPr>
      </w:pPr>
      <w:del w:id="370" w:author="LEO" w:date="2019-05-15T09:57:00Z">
        <w:r w:rsidRPr="001715F9" w:rsidDel="001715F9">
          <w:rPr>
            <w:rPrChange w:id="371" w:author="LEO" w:date="2019-05-15T09:57:00Z">
              <w:rPr>
                <w:rStyle w:val="Hyperlink"/>
                <w:noProof/>
              </w:rPr>
            </w:rPrChange>
          </w:rPr>
          <w:delText>3.1.1 Mô hình Usecase tổng quát</w:delText>
        </w:r>
        <w:r w:rsidDel="001715F9">
          <w:rPr>
            <w:noProof/>
            <w:webHidden/>
          </w:rPr>
          <w:tab/>
          <w:delText>37</w:delText>
        </w:r>
      </w:del>
    </w:p>
    <w:p w:rsidR="0066384A" w:rsidDel="001715F9" w:rsidRDefault="0066384A">
      <w:pPr>
        <w:pStyle w:val="TOC3"/>
        <w:tabs>
          <w:tab w:val="right" w:leader="dot" w:pos="8778"/>
        </w:tabs>
        <w:rPr>
          <w:del w:id="372" w:author="LEO" w:date="2019-05-15T09:57:00Z"/>
          <w:rFonts w:asciiTheme="minorHAnsi" w:eastAsiaTheme="minorEastAsia" w:hAnsiTheme="minorHAnsi" w:cstheme="minorBidi"/>
          <w:noProof/>
          <w:sz w:val="22"/>
          <w:szCs w:val="22"/>
        </w:rPr>
      </w:pPr>
      <w:del w:id="373" w:author="LEO" w:date="2019-05-15T09:57:00Z">
        <w:r w:rsidRPr="001715F9" w:rsidDel="001715F9">
          <w:rPr>
            <w:rPrChange w:id="374" w:author="LEO" w:date="2019-05-15T09:57:00Z">
              <w:rPr>
                <w:rStyle w:val="Hyperlink"/>
                <w:noProof/>
              </w:rPr>
            </w:rPrChange>
          </w:rPr>
          <w:delText>3.1.2 Danh sách các tác nhân và mô tả</w:delText>
        </w:r>
        <w:r w:rsidDel="001715F9">
          <w:rPr>
            <w:noProof/>
            <w:webHidden/>
          </w:rPr>
          <w:tab/>
          <w:delText>38</w:delText>
        </w:r>
      </w:del>
    </w:p>
    <w:p w:rsidR="0066384A" w:rsidDel="001715F9" w:rsidRDefault="0066384A">
      <w:pPr>
        <w:pStyle w:val="TOC3"/>
        <w:tabs>
          <w:tab w:val="right" w:leader="dot" w:pos="8778"/>
        </w:tabs>
        <w:rPr>
          <w:del w:id="375" w:author="LEO" w:date="2019-05-15T09:57:00Z"/>
          <w:rFonts w:asciiTheme="minorHAnsi" w:eastAsiaTheme="minorEastAsia" w:hAnsiTheme="minorHAnsi" w:cstheme="minorBidi"/>
          <w:noProof/>
          <w:sz w:val="22"/>
          <w:szCs w:val="22"/>
        </w:rPr>
      </w:pPr>
      <w:del w:id="376" w:author="LEO" w:date="2019-05-15T09:57:00Z">
        <w:r w:rsidRPr="001715F9" w:rsidDel="001715F9">
          <w:rPr>
            <w:rPrChange w:id="377" w:author="LEO" w:date="2019-05-15T09:57:00Z">
              <w:rPr>
                <w:rStyle w:val="Hyperlink"/>
                <w:noProof/>
              </w:rPr>
            </w:rPrChange>
          </w:rPr>
          <w:delText>3.1.3 Danh sách Usecase và mô tả</w:delText>
        </w:r>
        <w:r w:rsidDel="001715F9">
          <w:rPr>
            <w:noProof/>
            <w:webHidden/>
          </w:rPr>
          <w:tab/>
          <w:delText>38</w:delText>
        </w:r>
      </w:del>
    </w:p>
    <w:p w:rsidR="0066384A" w:rsidDel="001715F9" w:rsidRDefault="0066384A">
      <w:pPr>
        <w:pStyle w:val="TOC2"/>
        <w:rPr>
          <w:del w:id="378" w:author="LEO" w:date="2019-05-15T09:57:00Z"/>
          <w:rFonts w:asciiTheme="minorHAnsi" w:eastAsiaTheme="minorEastAsia" w:hAnsiTheme="minorHAnsi" w:cstheme="minorBidi"/>
          <w:noProof/>
          <w:sz w:val="22"/>
          <w:szCs w:val="22"/>
        </w:rPr>
      </w:pPr>
      <w:del w:id="379" w:author="LEO" w:date="2019-05-15T09:57:00Z">
        <w:r w:rsidRPr="001715F9" w:rsidDel="001715F9">
          <w:rPr>
            <w:rPrChange w:id="380" w:author="LEO" w:date="2019-05-15T09:57:00Z">
              <w:rPr>
                <w:rStyle w:val="Hyperlink"/>
                <w:noProof/>
              </w:rPr>
            </w:rPrChange>
          </w:rPr>
          <w:delText>3.2 Đặc tả các yêu cầu chức năng</w:delText>
        </w:r>
        <w:r w:rsidDel="001715F9">
          <w:rPr>
            <w:noProof/>
            <w:webHidden/>
          </w:rPr>
          <w:tab/>
          <w:delText>42</w:delText>
        </w:r>
      </w:del>
    </w:p>
    <w:p w:rsidR="0066384A" w:rsidDel="001715F9" w:rsidRDefault="0066384A">
      <w:pPr>
        <w:pStyle w:val="TOC3"/>
        <w:tabs>
          <w:tab w:val="right" w:leader="dot" w:pos="8778"/>
        </w:tabs>
        <w:rPr>
          <w:del w:id="381" w:author="LEO" w:date="2019-05-15T09:57:00Z"/>
          <w:rFonts w:asciiTheme="minorHAnsi" w:eastAsiaTheme="minorEastAsia" w:hAnsiTheme="minorHAnsi" w:cstheme="minorBidi"/>
          <w:noProof/>
          <w:sz w:val="22"/>
          <w:szCs w:val="22"/>
        </w:rPr>
      </w:pPr>
      <w:del w:id="382" w:author="LEO" w:date="2019-05-15T09:57:00Z">
        <w:r w:rsidRPr="001715F9" w:rsidDel="001715F9">
          <w:rPr>
            <w:rPrChange w:id="383" w:author="LEO" w:date="2019-05-15T09:57:00Z">
              <w:rPr>
                <w:rStyle w:val="Hyperlink"/>
                <w:noProof/>
              </w:rPr>
            </w:rPrChange>
          </w:rPr>
          <w:delText>3.2.1 UC001 Hỗ trợ</w:delText>
        </w:r>
        <w:r w:rsidDel="001715F9">
          <w:rPr>
            <w:noProof/>
            <w:webHidden/>
          </w:rPr>
          <w:tab/>
          <w:delText>42</w:delText>
        </w:r>
      </w:del>
    </w:p>
    <w:p w:rsidR="0066384A" w:rsidDel="001715F9" w:rsidRDefault="0066384A">
      <w:pPr>
        <w:pStyle w:val="TOC3"/>
        <w:tabs>
          <w:tab w:val="right" w:leader="dot" w:pos="8778"/>
        </w:tabs>
        <w:rPr>
          <w:del w:id="384" w:author="LEO" w:date="2019-05-15T09:57:00Z"/>
          <w:rFonts w:asciiTheme="minorHAnsi" w:eastAsiaTheme="minorEastAsia" w:hAnsiTheme="minorHAnsi" w:cstheme="minorBidi"/>
          <w:noProof/>
          <w:sz w:val="22"/>
          <w:szCs w:val="22"/>
        </w:rPr>
      </w:pPr>
      <w:del w:id="385" w:author="LEO" w:date="2019-05-15T09:57:00Z">
        <w:r w:rsidRPr="001715F9" w:rsidDel="001715F9">
          <w:rPr>
            <w:rPrChange w:id="386" w:author="LEO" w:date="2019-05-15T09:57:00Z">
              <w:rPr>
                <w:rStyle w:val="Hyperlink"/>
                <w:noProof/>
              </w:rPr>
            </w:rPrChange>
          </w:rPr>
          <w:delText>3.2.2 UC001a Tải tài liệu hướng dẫn</w:delText>
        </w:r>
        <w:r w:rsidDel="001715F9">
          <w:rPr>
            <w:noProof/>
            <w:webHidden/>
          </w:rPr>
          <w:tab/>
          <w:delText>43</w:delText>
        </w:r>
      </w:del>
    </w:p>
    <w:p w:rsidR="0066384A" w:rsidDel="001715F9" w:rsidRDefault="0066384A">
      <w:pPr>
        <w:pStyle w:val="TOC3"/>
        <w:tabs>
          <w:tab w:val="right" w:leader="dot" w:pos="8778"/>
        </w:tabs>
        <w:rPr>
          <w:del w:id="387" w:author="LEO" w:date="2019-05-15T09:57:00Z"/>
          <w:rFonts w:asciiTheme="minorHAnsi" w:eastAsiaTheme="minorEastAsia" w:hAnsiTheme="minorHAnsi" w:cstheme="minorBidi"/>
          <w:noProof/>
          <w:sz w:val="22"/>
          <w:szCs w:val="22"/>
        </w:rPr>
      </w:pPr>
      <w:del w:id="388" w:author="LEO" w:date="2019-05-15T09:57:00Z">
        <w:r w:rsidRPr="001715F9" w:rsidDel="001715F9">
          <w:rPr>
            <w:rPrChange w:id="389" w:author="LEO" w:date="2019-05-15T09:57:00Z">
              <w:rPr>
                <w:rStyle w:val="Hyperlink"/>
                <w:noProof/>
              </w:rPr>
            </w:rPrChange>
          </w:rPr>
          <w:delText>3.2.3 UC001b Xuất hồ sơ cá nhân</w:delText>
        </w:r>
        <w:r w:rsidDel="001715F9">
          <w:rPr>
            <w:noProof/>
            <w:webHidden/>
          </w:rPr>
          <w:tab/>
          <w:delText>45</w:delText>
        </w:r>
      </w:del>
    </w:p>
    <w:p w:rsidR="0066384A" w:rsidDel="001715F9" w:rsidRDefault="0066384A">
      <w:pPr>
        <w:pStyle w:val="TOC3"/>
        <w:tabs>
          <w:tab w:val="right" w:leader="dot" w:pos="8778"/>
        </w:tabs>
        <w:rPr>
          <w:del w:id="390" w:author="LEO" w:date="2019-05-15T09:57:00Z"/>
          <w:rFonts w:asciiTheme="minorHAnsi" w:eastAsiaTheme="minorEastAsia" w:hAnsiTheme="minorHAnsi" w:cstheme="minorBidi"/>
          <w:noProof/>
          <w:sz w:val="22"/>
          <w:szCs w:val="22"/>
        </w:rPr>
      </w:pPr>
      <w:del w:id="391" w:author="LEO" w:date="2019-05-15T09:57:00Z">
        <w:r w:rsidRPr="001715F9" w:rsidDel="001715F9">
          <w:rPr>
            <w:rPrChange w:id="392" w:author="LEO" w:date="2019-05-15T09:57:00Z">
              <w:rPr>
                <w:rStyle w:val="Hyperlink"/>
                <w:noProof/>
              </w:rPr>
            </w:rPrChange>
          </w:rPr>
          <w:delText>3.2.4 UC001c Upload hồ sơ cá nhân</w:delText>
        </w:r>
        <w:r w:rsidDel="001715F9">
          <w:rPr>
            <w:noProof/>
            <w:webHidden/>
          </w:rPr>
          <w:tab/>
          <w:delText>47</w:delText>
        </w:r>
      </w:del>
    </w:p>
    <w:p w:rsidR="0066384A" w:rsidDel="001715F9" w:rsidRDefault="0066384A">
      <w:pPr>
        <w:pStyle w:val="TOC3"/>
        <w:tabs>
          <w:tab w:val="right" w:leader="dot" w:pos="8778"/>
        </w:tabs>
        <w:rPr>
          <w:del w:id="393" w:author="LEO" w:date="2019-05-15T09:57:00Z"/>
          <w:rFonts w:asciiTheme="minorHAnsi" w:eastAsiaTheme="minorEastAsia" w:hAnsiTheme="minorHAnsi" w:cstheme="minorBidi"/>
          <w:noProof/>
          <w:sz w:val="22"/>
          <w:szCs w:val="22"/>
        </w:rPr>
      </w:pPr>
      <w:del w:id="394" w:author="LEO" w:date="2019-05-15T09:57:00Z">
        <w:r w:rsidRPr="001715F9" w:rsidDel="001715F9">
          <w:rPr>
            <w:rPrChange w:id="395" w:author="LEO" w:date="2019-05-15T09:57:00Z">
              <w:rPr>
                <w:rStyle w:val="Hyperlink"/>
                <w:noProof/>
              </w:rPr>
            </w:rPrChange>
          </w:rPr>
          <w:delText>3.2.5 UC002 Xem thông tin cá nhân</w:delText>
        </w:r>
        <w:r w:rsidDel="001715F9">
          <w:rPr>
            <w:noProof/>
            <w:webHidden/>
          </w:rPr>
          <w:tab/>
          <w:delText>49</w:delText>
        </w:r>
      </w:del>
    </w:p>
    <w:p w:rsidR="0066384A" w:rsidDel="001715F9" w:rsidRDefault="0066384A">
      <w:pPr>
        <w:pStyle w:val="TOC3"/>
        <w:tabs>
          <w:tab w:val="right" w:leader="dot" w:pos="8778"/>
        </w:tabs>
        <w:rPr>
          <w:del w:id="396" w:author="LEO" w:date="2019-05-15T09:57:00Z"/>
          <w:rFonts w:asciiTheme="minorHAnsi" w:eastAsiaTheme="minorEastAsia" w:hAnsiTheme="minorHAnsi" w:cstheme="minorBidi"/>
          <w:noProof/>
          <w:sz w:val="22"/>
          <w:szCs w:val="22"/>
        </w:rPr>
      </w:pPr>
      <w:del w:id="397" w:author="LEO" w:date="2019-05-15T09:57:00Z">
        <w:r w:rsidRPr="001715F9" w:rsidDel="001715F9">
          <w:rPr>
            <w:rPrChange w:id="398" w:author="LEO" w:date="2019-05-15T09:57:00Z">
              <w:rPr>
                <w:rStyle w:val="Hyperlink"/>
                <w:noProof/>
              </w:rPr>
            </w:rPrChange>
          </w:rPr>
          <w:delText>3.2.6 UC002a Cập nhật thông tin cá nhân</w:delText>
        </w:r>
        <w:r w:rsidDel="001715F9">
          <w:rPr>
            <w:noProof/>
            <w:webHidden/>
          </w:rPr>
          <w:tab/>
          <w:delText>51</w:delText>
        </w:r>
      </w:del>
    </w:p>
    <w:p w:rsidR="0066384A" w:rsidDel="001715F9" w:rsidRDefault="0066384A">
      <w:pPr>
        <w:pStyle w:val="TOC3"/>
        <w:tabs>
          <w:tab w:val="right" w:leader="dot" w:pos="8778"/>
        </w:tabs>
        <w:rPr>
          <w:del w:id="399" w:author="LEO" w:date="2019-05-15T09:57:00Z"/>
          <w:rFonts w:asciiTheme="minorHAnsi" w:eastAsiaTheme="minorEastAsia" w:hAnsiTheme="minorHAnsi" w:cstheme="minorBidi"/>
          <w:noProof/>
          <w:sz w:val="22"/>
          <w:szCs w:val="22"/>
        </w:rPr>
      </w:pPr>
      <w:del w:id="400" w:author="LEO" w:date="2019-05-15T09:57:00Z">
        <w:r w:rsidRPr="001715F9" w:rsidDel="001715F9">
          <w:rPr>
            <w:rPrChange w:id="401" w:author="LEO" w:date="2019-05-15T09:57:00Z">
              <w:rPr>
                <w:rStyle w:val="Hyperlink"/>
                <w:noProof/>
              </w:rPr>
            </w:rPrChange>
          </w:rPr>
          <w:delText>3.2.7 UC002b Cập nhật summary cá nhân</w:delText>
        </w:r>
        <w:r w:rsidDel="001715F9">
          <w:rPr>
            <w:noProof/>
            <w:webHidden/>
          </w:rPr>
          <w:tab/>
          <w:delText>53</w:delText>
        </w:r>
      </w:del>
    </w:p>
    <w:p w:rsidR="0066384A" w:rsidDel="001715F9" w:rsidRDefault="0066384A">
      <w:pPr>
        <w:pStyle w:val="TOC3"/>
        <w:tabs>
          <w:tab w:val="right" w:leader="dot" w:pos="8778"/>
        </w:tabs>
        <w:rPr>
          <w:del w:id="402" w:author="LEO" w:date="2019-05-15T09:57:00Z"/>
          <w:rFonts w:asciiTheme="minorHAnsi" w:eastAsiaTheme="minorEastAsia" w:hAnsiTheme="minorHAnsi" w:cstheme="minorBidi"/>
          <w:noProof/>
          <w:sz w:val="22"/>
          <w:szCs w:val="22"/>
        </w:rPr>
      </w:pPr>
      <w:del w:id="403" w:author="LEO" w:date="2019-05-15T09:57:00Z">
        <w:r w:rsidRPr="001715F9" w:rsidDel="001715F9">
          <w:rPr>
            <w:rPrChange w:id="404" w:author="LEO" w:date="2019-05-15T09:57:00Z">
              <w:rPr>
                <w:rStyle w:val="Hyperlink"/>
                <w:noProof/>
              </w:rPr>
            </w:rPrChange>
          </w:rPr>
          <w:delText>3.2.8 UC002c Cập nhật avatar cá nhân</w:delText>
        </w:r>
        <w:r w:rsidDel="001715F9">
          <w:rPr>
            <w:noProof/>
            <w:webHidden/>
          </w:rPr>
          <w:tab/>
          <w:delText>55</w:delText>
        </w:r>
      </w:del>
    </w:p>
    <w:p w:rsidR="0066384A" w:rsidDel="001715F9" w:rsidRDefault="0066384A">
      <w:pPr>
        <w:pStyle w:val="TOC3"/>
        <w:tabs>
          <w:tab w:val="right" w:leader="dot" w:pos="8778"/>
        </w:tabs>
        <w:rPr>
          <w:del w:id="405" w:author="LEO" w:date="2019-05-15T09:57:00Z"/>
          <w:rFonts w:asciiTheme="minorHAnsi" w:eastAsiaTheme="minorEastAsia" w:hAnsiTheme="minorHAnsi" w:cstheme="minorBidi"/>
          <w:noProof/>
          <w:sz w:val="22"/>
          <w:szCs w:val="22"/>
        </w:rPr>
      </w:pPr>
      <w:del w:id="406" w:author="LEO" w:date="2019-05-15T09:57:00Z">
        <w:r w:rsidRPr="001715F9" w:rsidDel="001715F9">
          <w:rPr>
            <w:rPrChange w:id="407" w:author="LEO" w:date="2019-05-15T09:57:00Z">
              <w:rPr>
                <w:rStyle w:val="Hyperlink"/>
                <w:noProof/>
              </w:rPr>
            </w:rPrChange>
          </w:rPr>
          <w:delText>3.2.9 UC003 Thêm chứng chỉ</w:delText>
        </w:r>
        <w:r w:rsidDel="001715F9">
          <w:rPr>
            <w:noProof/>
            <w:webHidden/>
          </w:rPr>
          <w:tab/>
          <w:delText>57</w:delText>
        </w:r>
      </w:del>
    </w:p>
    <w:p w:rsidR="0066384A" w:rsidDel="001715F9" w:rsidRDefault="0066384A">
      <w:pPr>
        <w:pStyle w:val="TOC3"/>
        <w:tabs>
          <w:tab w:val="right" w:leader="dot" w:pos="8778"/>
        </w:tabs>
        <w:rPr>
          <w:del w:id="408" w:author="LEO" w:date="2019-05-15T09:57:00Z"/>
          <w:rFonts w:asciiTheme="minorHAnsi" w:eastAsiaTheme="minorEastAsia" w:hAnsiTheme="minorHAnsi" w:cstheme="minorBidi"/>
          <w:noProof/>
          <w:sz w:val="22"/>
          <w:szCs w:val="22"/>
        </w:rPr>
      </w:pPr>
      <w:del w:id="409" w:author="LEO" w:date="2019-05-15T09:57:00Z">
        <w:r w:rsidRPr="001715F9" w:rsidDel="001715F9">
          <w:rPr>
            <w:rPrChange w:id="410" w:author="LEO" w:date="2019-05-15T09:57:00Z">
              <w:rPr>
                <w:rStyle w:val="Hyperlink"/>
                <w:noProof/>
              </w:rPr>
            </w:rPrChange>
          </w:rPr>
          <w:delText>3.2.10 UC004 Xem thông tin chứng chỉ</w:delText>
        </w:r>
        <w:r w:rsidDel="001715F9">
          <w:rPr>
            <w:noProof/>
            <w:webHidden/>
          </w:rPr>
          <w:tab/>
          <w:delText>60</w:delText>
        </w:r>
      </w:del>
    </w:p>
    <w:p w:rsidR="0066384A" w:rsidDel="001715F9" w:rsidRDefault="0066384A">
      <w:pPr>
        <w:pStyle w:val="TOC3"/>
        <w:tabs>
          <w:tab w:val="right" w:leader="dot" w:pos="8778"/>
        </w:tabs>
        <w:rPr>
          <w:del w:id="411" w:author="LEO" w:date="2019-05-15T09:57:00Z"/>
          <w:rFonts w:asciiTheme="minorHAnsi" w:eastAsiaTheme="minorEastAsia" w:hAnsiTheme="minorHAnsi" w:cstheme="minorBidi"/>
          <w:noProof/>
          <w:sz w:val="22"/>
          <w:szCs w:val="22"/>
        </w:rPr>
      </w:pPr>
      <w:del w:id="412" w:author="LEO" w:date="2019-05-15T09:57:00Z">
        <w:r w:rsidRPr="001715F9" w:rsidDel="001715F9">
          <w:rPr>
            <w:rPrChange w:id="413" w:author="LEO" w:date="2019-05-15T09:57:00Z">
              <w:rPr>
                <w:rStyle w:val="Hyperlink"/>
                <w:noProof/>
              </w:rPr>
            </w:rPrChange>
          </w:rPr>
          <w:delText>3.2.11 UC004a Xóa chứng chỉ</w:delText>
        </w:r>
        <w:r w:rsidDel="001715F9">
          <w:rPr>
            <w:noProof/>
            <w:webHidden/>
          </w:rPr>
          <w:tab/>
          <w:delText>61</w:delText>
        </w:r>
      </w:del>
    </w:p>
    <w:p w:rsidR="0066384A" w:rsidDel="001715F9" w:rsidRDefault="0066384A">
      <w:pPr>
        <w:pStyle w:val="TOC3"/>
        <w:tabs>
          <w:tab w:val="right" w:leader="dot" w:pos="8778"/>
        </w:tabs>
        <w:rPr>
          <w:del w:id="414" w:author="LEO" w:date="2019-05-15T09:57:00Z"/>
          <w:rFonts w:asciiTheme="minorHAnsi" w:eastAsiaTheme="minorEastAsia" w:hAnsiTheme="minorHAnsi" w:cstheme="minorBidi"/>
          <w:noProof/>
          <w:sz w:val="22"/>
          <w:szCs w:val="22"/>
        </w:rPr>
      </w:pPr>
      <w:del w:id="415" w:author="LEO" w:date="2019-05-15T09:57:00Z">
        <w:r w:rsidRPr="001715F9" w:rsidDel="001715F9">
          <w:rPr>
            <w:rPrChange w:id="416" w:author="LEO" w:date="2019-05-15T09:57:00Z">
              <w:rPr>
                <w:rStyle w:val="Hyperlink"/>
                <w:noProof/>
              </w:rPr>
            </w:rPrChange>
          </w:rPr>
          <w:delText>3.2.12 UC004b Cập nhật chứng chỉ</w:delText>
        </w:r>
        <w:r w:rsidDel="001715F9">
          <w:rPr>
            <w:noProof/>
            <w:webHidden/>
          </w:rPr>
          <w:tab/>
          <w:delText>63</w:delText>
        </w:r>
      </w:del>
    </w:p>
    <w:p w:rsidR="0066384A" w:rsidDel="001715F9" w:rsidRDefault="0066384A">
      <w:pPr>
        <w:pStyle w:val="TOC3"/>
        <w:tabs>
          <w:tab w:val="right" w:leader="dot" w:pos="8778"/>
        </w:tabs>
        <w:rPr>
          <w:del w:id="417" w:author="LEO" w:date="2019-05-15T09:57:00Z"/>
          <w:rFonts w:asciiTheme="minorHAnsi" w:eastAsiaTheme="minorEastAsia" w:hAnsiTheme="minorHAnsi" w:cstheme="minorBidi"/>
          <w:noProof/>
          <w:sz w:val="22"/>
          <w:szCs w:val="22"/>
        </w:rPr>
      </w:pPr>
      <w:del w:id="418" w:author="LEO" w:date="2019-05-15T09:57:00Z">
        <w:r w:rsidRPr="001715F9" w:rsidDel="001715F9">
          <w:rPr>
            <w:rPrChange w:id="419" w:author="LEO" w:date="2019-05-15T09:57:00Z">
              <w:rPr>
                <w:rStyle w:val="Hyperlink"/>
                <w:noProof/>
              </w:rPr>
            </w:rPrChange>
          </w:rPr>
          <w:delText>3.2.13 UC005 Thêm kinh nghiệm làm việc, UC005a Thêm vai trò vào kinh nghiệm làm việc</w:delText>
        </w:r>
        <w:r w:rsidDel="001715F9">
          <w:rPr>
            <w:noProof/>
            <w:webHidden/>
          </w:rPr>
          <w:tab/>
          <w:delText>65</w:delText>
        </w:r>
      </w:del>
    </w:p>
    <w:p w:rsidR="0066384A" w:rsidDel="001715F9" w:rsidRDefault="0066384A">
      <w:pPr>
        <w:pStyle w:val="TOC3"/>
        <w:tabs>
          <w:tab w:val="right" w:leader="dot" w:pos="8778"/>
        </w:tabs>
        <w:rPr>
          <w:del w:id="420" w:author="LEO" w:date="2019-05-15T09:57:00Z"/>
          <w:rFonts w:asciiTheme="minorHAnsi" w:eastAsiaTheme="minorEastAsia" w:hAnsiTheme="minorHAnsi" w:cstheme="minorBidi"/>
          <w:noProof/>
          <w:sz w:val="22"/>
          <w:szCs w:val="22"/>
        </w:rPr>
      </w:pPr>
      <w:del w:id="421" w:author="LEO" w:date="2019-05-15T09:57:00Z">
        <w:r w:rsidRPr="001715F9" w:rsidDel="001715F9">
          <w:rPr>
            <w:rPrChange w:id="422" w:author="LEO" w:date="2019-05-15T09:57:00Z">
              <w:rPr>
                <w:rStyle w:val="Hyperlink"/>
                <w:noProof/>
              </w:rPr>
            </w:rPrChange>
          </w:rPr>
          <w:delText>3.2.14 UC006 Xem thông tin kinh nghiệm làm việc, UC006a Xem thông tin vai trò trong kinh nghiệm làm việc</w:delText>
        </w:r>
        <w:r w:rsidDel="001715F9">
          <w:rPr>
            <w:noProof/>
            <w:webHidden/>
          </w:rPr>
          <w:tab/>
          <w:delText>70</w:delText>
        </w:r>
      </w:del>
    </w:p>
    <w:p w:rsidR="0066384A" w:rsidDel="001715F9" w:rsidRDefault="0066384A">
      <w:pPr>
        <w:pStyle w:val="TOC3"/>
        <w:tabs>
          <w:tab w:val="right" w:leader="dot" w:pos="8778"/>
        </w:tabs>
        <w:rPr>
          <w:del w:id="423" w:author="LEO" w:date="2019-05-15T09:57:00Z"/>
          <w:rFonts w:asciiTheme="minorHAnsi" w:eastAsiaTheme="minorEastAsia" w:hAnsiTheme="minorHAnsi" w:cstheme="minorBidi"/>
          <w:noProof/>
          <w:sz w:val="22"/>
          <w:szCs w:val="22"/>
        </w:rPr>
      </w:pPr>
      <w:del w:id="424" w:author="LEO" w:date="2019-05-15T09:57:00Z">
        <w:r w:rsidRPr="001715F9" w:rsidDel="001715F9">
          <w:rPr>
            <w:rPrChange w:id="425" w:author="LEO" w:date="2019-05-15T09:57:00Z">
              <w:rPr>
                <w:rStyle w:val="Hyperlink"/>
                <w:noProof/>
              </w:rPr>
            </w:rPrChange>
          </w:rPr>
          <w:delText>3.2.15 UC006a1 Cập nhật thông tin về vai trò trong kinh nghiệm làm việc</w:delText>
        </w:r>
        <w:r w:rsidDel="001715F9">
          <w:rPr>
            <w:noProof/>
            <w:webHidden/>
          </w:rPr>
          <w:tab/>
          <w:delText>71</w:delText>
        </w:r>
      </w:del>
    </w:p>
    <w:p w:rsidR="0066384A" w:rsidDel="001715F9" w:rsidRDefault="0066384A">
      <w:pPr>
        <w:pStyle w:val="TOC3"/>
        <w:tabs>
          <w:tab w:val="right" w:leader="dot" w:pos="8778"/>
        </w:tabs>
        <w:rPr>
          <w:del w:id="426" w:author="LEO" w:date="2019-05-15T09:57:00Z"/>
          <w:rFonts w:asciiTheme="minorHAnsi" w:eastAsiaTheme="minorEastAsia" w:hAnsiTheme="minorHAnsi" w:cstheme="minorBidi"/>
          <w:noProof/>
          <w:sz w:val="22"/>
          <w:szCs w:val="22"/>
        </w:rPr>
      </w:pPr>
      <w:del w:id="427" w:author="LEO" w:date="2019-05-15T09:57:00Z">
        <w:r w:rsidRPr="001715F9" w:rsidDel="001715F9">
          <w:rPr>
            <w:rPrChange w:id="428" w:author="LEO" w:date="2019-05-15T09:57:00Z">
              <w:rPr>
                <w:rStyle w:val="Hyperlink"/>
                <w:noProof/>
              </w:rPr>
            </w:rPrChange>
          </w:rPr>
          <w:delText>3.2.16 UC006a2 Xóaa vai trò trong kinh nghiệm làm việc</w:delText>
        </w:r>
        <w:r w:rsidDel="001715F9">
          <w:rPr>
            <w:noProof/>
            <w:webHidden/>
          </w:rPr>
          <w:tab/>
          <w:delText>75</w:delText>
        </w:r>
      </w:del>
    </w:p>
    <w:p w:rsidR="0066384A" w:rsidDel="001715F9" w:rsidRDefault="0066384A">
      <w:pPr>
        <w:pStyle w:val="TOC3"/>
        <w:tabs>
          <w:tab w:val="right" w:leader="dot" w:pos="8778"/>
        </w:tabs>
        <w:rPr>
          <w:del w:id="429" w:author="LEO" w:date="2019-05-15T09:57:00Z"/>
          <w:rFonts w:asciiTheme="minorHAnsi" w:eastAsiaTheme="minorEastAsia" w:hAnsiTheme="minorHAnsi" w:cstheme="minorBidi"/>
          <w:noProof/>
          <w:sz w:val="22"/>
          <w:szCs w:val="22"/>
        </w:rPr>
      </w:pPr>
      <w:del w:id="430" w:author="LEO" w:date="2019-05-15T09:57:00Z">
        <w:r w:rsidRPr="001715F9" w:rsidDel="001715F9">
          <w:rPr>
            <w:rPrChange w:id="431" w:author="LEO" w:date="2019-05-15T09:57:00Z">
              <w:rPr>
                <w:rStyle w:val="Hyperlink"/>
                <w:noProof/>
              </w:rPr>
            </w:rPrChange>
          </w:rPr>
          <w:delText>3.2.17 UC006b Cập nhật thông tin kinh nghiệm làm việc</w:delText>
        </w:r>
        <w:r w:rsidDel="001715F9">
          <w:rPr>
            <w:noProof/>
            <w:webHidden/>
          </w:rPr>
          <w:tab/>
          <w:delText>77</w:delText>
        </w:r>
      </w:del>
    </w:p>
    <w:p w:rsidR="0066384A" w:rsidDel="001715F9" w:rsidRDefault="0066384A">
      <w:pPr>
        <w:pStyle w:val="TOC3"/>
        <w:tabs>
          <w:tab w:val="right" w:leader="dot" w:pos="8778"/>
        </w:tabs>
        <w:rPr>
          <w:del w:id="432" w:author="LEO" w:date="2019-05-15T09:57:00Z"/>
          <w:rFonts w:asciiTheme="minorHAnsi" w:eastAsiaTheme="minorEastAsia" w:hAnsiTheme="minorHAnsi" w:cstheme="minorBidi"/>
          <w:noProof/>
          <w:sz w:val="22"/>
          <w:szCs w:val="22"/>
        </w:rPr>
      </w:pPr>
      <w:del w:id="433" w:author="LEO" w:date="2019-05-15T09:57:00Z">
        <w:r w:rsidRPr="001715F9" w:rsidDel="001715F9">
          <w:rPr>
            <w:rPrChange w:id="434" w:author="LEO" w:date="2019-05-15T09:57:00Z">
              <w:rPr>
                <w:rStyle w:val="Hyperlink"/>
                <w:noProof/>
              </w:rPr>
            </w:rPrChange>
          </w:rPr>
          <w:delText>3.2.18 UC006c Xóa kinh nghiệm làm việc</w:delText>
        </w:r>
        <w:r w:rsidDel="001715F9">
          <w:rPr>
            <w:noProof/>
            <w:webHidden/>
          </w:rPr>
          <w:tab/>
          <w:delText>80</w:delText>
        </w:r>
      </w:del>
    </w:p>
    <w:p w:rsidR="0066384A" w:rsidDel="001715F9" w:rsidRDefault="0066384A">
      <w:pPr>
        <w:pStyle w:val="TOC3"/>
        <w:tabs>
          <w:tab w:val="right" w:leader="dot" w:pos="8778"/>
        </w:tabs>
        <w:rPr>
          <w:del w:id="435" w:author="LEO" w:date="2019-05-15T09:57:00Z"/>
          <w:rFonts w:asciiTheme="minorHAnsi" w:eastAsiaTheme="minorEastAsia" w:hAnsiTheme="minorHAnsi" w:cstheme="minorBidi"/>
          <w:noProof/>
          <w:sz w:val="22"/>
          <w:szCs w:val="22"/>
        </w:rPr>
      </w:pPr>
      <w:del w:id="436" w:author="LEO" w:date="2019-05-15T09:57:00Z">
        <w:r w:rsidRPr="001715F9" w:rsidDel="001715F9">
          <w:rPr>
            <w:rPrChange w:id="437" w:author="LEO" w:date="2019-05-15T09:57:00Z">
              <w:rPr>
                <w:rStyle w:val="Hyperlink"/>
                <w:noProof/>
              </w:rPr>
            </w:rPrChange>
          </w:rPr>
          <w:delText>3.2.19 UC007 Thêm ngoại ngữ</w:delText>
        </w:r>
        <w:r w:rsidDel="001715F9">
          <w:rPr>
            <w:noProof/>
            <w:webHidden/>
          </w:rPr>
          <w:tab/>
          <w:delText>83</w:delText>
        </w:r>
      </w:del>
    </w:p>
    <w:p w:rsidR="0066384A" w:rsidDel="001715F9" w:rsidRDefault="0066384A">
      <w:pPr>
        <w:pStyle w:val="TOC3"/>
        <w:tabs>
          <w:tab w:val="right" w:leader="dot" w:pos="8778"/>
        </w:tabs>
        <w:rPr>
          <w:del w:id="438" w:author="LEO" w:date="2019-05-15T09:57:00Z"/>
          <w:rFonts w:asciiTheme="minorHAnsi" w:eastAsiaTheme="minorEastAsia" w:hAnsiTheme="minorHAnsi" w:cstheme="minorBidi"/>
          <w:noProof/>
          <w:sz w:val="22"/>
          <w:szCs w:val="22"/>
        </w:rPr>
      </w:pPr>
      <w:del w:id="439" w:author="LEO" w:date="2019-05-15T09:57:00Z">
        <w:r w:rsidRPr="001715F9" w:rsidDel="001715F9">
          <w:rPr>
            <w:rPrChange w:id="440" w:author="LEO" w:date="2019-05-15T09:57:00Z">
              <w:rPr>
                <w:rStyle w:val="Hyperlink"/>
                <w:noProof/>
              </w:rPr>
            </w:rPrChange>
          </w:rPr>
          <w:delText>3.2.20 UC008 Xem thông tin ngoại ngữ</w:delText>
        </w:r>
        <w:r w:rsidDel="001715F9">
          <w:rPr>
            <w:noProof/>
            <w:webHidden/>
          </w:rPr>
          <w:tab/>
          <w:delText>86</w:delText>
        </w:r>
      </w:del>
    </w:p>
    <w:p w:rsidR="0066384A" w:rsidDel="001715F9" w:rsidRDefault="0066384A">
      <w:pPr>
        <w:pStyle w:val="TOC3"/>
        <w:tabs>
          <w:tab w:val="right" w:leader="dot" w:pos="8778"/>
        </w:tabs>
        <w:rPr>
          <w:del w:id="441" w:author="LEO" w:date="2019-05-15T09:57:00Z"/>
          <w:rFonts w:asciiTheme="minorHAnsi" w:eastAsiaTheme="minorEastAsia" w:hAnsiTheme="minorHAnsi" w:cstheme="minorBidi"/>
          <w:noProof/>
          <w:sz w:val="22"/>
          <w:szCs w:val="22"/>
        </w:rPr>
      </w:pPr>
      <w:del w:id="442" w:author="LEO" w:date="2019-05-15T09:57:00Z">
        <w:r w:rsidRPr="001715F9" w:rsidDel="001715F9">
          <w:rPr>
            <w:rPrChange w:id="443" w:author="LEO" w:date="2019-05-15T09:57:00Z">
              <w:rPr>
                <w:rStyle w:val="Hyperlink"/>
                <w:noProof/>
              </w:rPr>
            </w:rPrChange>
          </w:rPr>
          <w:delText>3.2.21 UC008a Xóa ngoại ngữ</w:delText>
        </w:r>
        <w:r w:rsidDel="001715F9">
          <w:rPr>
            <w:noProof/>
            <w:webHidden/>
          </w:rPr>
          <w:tab/>
          <w:delText>88</w:delText>
        </w:r>
      </w:del>
    </w:p>
    <w:p w:rsidR="0066384A" w:rsidDel="001715F9" w:rsidRDefault="0066384A">
      <w:pPr>
        <w:pStyle w:val="TOC3"/>
        <w:tabs>
          <w:tab w:val="right" w:leader="dot" w:pos="8778"/>
        </w:tabs>
        <w:rPr>
          <w:del w:id="444" w:author="LEO" w:date="2019-05-15T09:57:00Z"/>
          <w:rFonts w:asciiTheme="minorHAnsi" w:eastAsiaTheme="minorEastAsia" w:hAnsiTheme="minorHAnsi" w:cstheme="minorBidi"/>
          <w:noProof/>
          <w:sz w:val="22"/>
          <w:szCs w:val="22"/>
        </w:rPr>
      </w:pPr>
      <w:del w:id="445" w:author="LEO" w:date="2019-05-15T09:57:00Z">
        <w:r w:rsidRPr="001715F9" w:rsidDel="001715F9">
          <w:rPr>
            <w:rPrChange w:id="446" w:author="LEO" w:date="2019-05-15T09:57:00Z">
              <w:rPr>
                <w:rStyle w:val="Hyperlink"/>
                <w:noProof/>
              </w:rPr>
            </w:rPrChange>
          </w:rPr>
          <w:delText>3.2.22 UC008b Cập nhật ngoại ngữ</w:delText>
        </w:r>
        <w:r w:rsidDel="001715F9">
          <w:rPr>
            <w:noProof/>
            <w:webHidden/>
          </w:rPr>
          <w:tab/>
          <w:delText>91</w:delText>
        </w:r>
      </w:del>
    </w:p>
    <w:p w:rsidR="0066384A" w:rsidDel="001715F9" w:rsidRDefault="0066384A">
      <w:pPr>
        <w:pStyle w:val="TOC3"/>
        <w:tabs>
          <w:tab w:val="right" w:leader="dot" w:pos="8778"/>
        </w:tabs>
        <w:rPr>
          <w:del w:id="447" w:author="LEO" w:date="2019-05-15T09:57:00Z"/>
          <w:rFonts w:asciiTheme="minorHAnsi" w:eastAsiaTheme="minorEastAsia" w:hAnsiTheme="minorHAnsi" w:cstheme="minorBidi"/>
          <w:noProof/>
          <w:sz w:val="22"/>
          <w:szCs w:val="22"/>
        </w:rPr>
      </w:pPr>
      <w:del w:id="448" w:author="LEO" w:date="2019-05-15T09:57:00Z">
        <w:r w:rsidRPr="001715F9" w:rsidDel="001715F9">
          <w:rPr>
            <w:rPrChange w:id="449" w:author="LEO" w:date="2019-05-15T09:57:00Z">
              <w:rPr>
                <w:rStyle w:val="Hyperlink"/>
                <w:noProof/>
              </w:rPr>
            </w:rPrChange>
          </w:rPr>
          <w:delText>3.2.23 UC009 Thêm kỹ năng kỹ thuật</w:delText>
        </w:r>
        <w:r w:rsidDel="001715F9">
          <w:rPr>
            <w:noProof/>
            <w:webHidden/>
          </w:rPr>
          <w:tab/>
          <w:delText>94</w:delText>
        </w:r>
      </w:del>
    </w:p>
    <w:p w:rsidR="0066384A" w:rsidDel="001715F9" w:rsidRDefault="0066384A">
      <w:pPr>
        <w:pStyle w:val="TOC3"/>
        <w:tabs>
          <w:tab w:val="right" w:leader="dot" w:pos="8778"/>
        </w:tabs>
        <w:rPr>
          <w:del w:id="450" w:author="LEO" w:date="2019-05-15T09:57:00Z"/>
          <w:rFonts w:asciiTheme="minorHAnsi" w:eastAsiaTheme="minorEastAsia" w:hAnsiTheme="minorHAnsi" w:cstheme="minorBidi"/>
          <w:noProof/>
          <w:sz w:val="22"/>
          <w:szCs w:val="22"/>
        </w:rPr>
      </w:pPr>
      <w:del w:id="451" w:author="LEO" w:date="2019-05-15T09:57:00Z">
        <w:r w:rsidRPr="001715F9" w:rsidDel="001715F9">
          <w:rPr>
            <w:rPrChange w:id="452" w:author="LEO" w:date="2019-05-15T09:57:00Z">
              <w:rPr>
                <w:rStyle w:val="Hyperlink"/>
                <w:noProof/>
              </w:rPr>
            </w:rPrChange>
          </w:rPr>
          <w:delText>3.2.24 UC0010 Xem thông tin kỹ năng kỹ thuật</w:delText>
        </w:r>
        <w:r w:rsidDel="001715F9">
          <w:rPr>
            <w:noProof/>
            <w:webHidden/>
          </w:rPr>
          <w:tab/>
          <w:delText>97</w:delText>
        </w:r>
      </w:del>
    </w:p>
    <w:p w:rsidR="0066384A" w:rsidDel="001715F9" w:rsidRDefault="0066384A">
      <w:pPr>
        <w:pStyle w:val="TOC3"/>
        <w:tabs>
          <w:tab w:val="right" w:leader="dot" w:pos="8778"/>
        </w:tabs>
        <w:rPr>
          <w:del w:id="453" w:author="LEO" w:date="2019-05-15T09:57:00Z"/>
          <w:rFonts w:asciiTheme="minorHAnsi" w:eastAsiaTheme="minorEastAsia" w:hAnsiTheme="minorHAnsi" w:cstheme="minorBidi"/>
          <w:noProof/>
          <w:sz w:val="22"/>
          <w:szCs w:val="22"/>
        </w:rPr>
      </w:pPr>
      <w:del w:id="454" w:author="LEO" w:date="2019-05-15T09:57:00Z">
        <w:r w:rsidRPr="001715F9" w:rsidDel="001715F9">
          <w:rPr>
            <w:rPrChange w:id="455" w:author="LEO" w:date="2019-05-15T09:57:00Z">
              <w:rPr>
                <w:rStyle w:val="Hyperlink"/>
                <w:noProof/>
              </w:rPr>
            </w:rPrChange>
          </w:rPr>
          <w:delText>3.2.25 UC010a Xóa kỹ năng kỹ thuật</w:delText>
        </w:r>
        <w:r w:rsidDel="001715F9">
          <w:rPr>
            <w:noProof/>
            <w:webHidden/>
          </w:rPr>
          <w:tab/>
          <w:delText>99</w:delText>
        </w:r>
      </w:del>
    </w:p>
    <w:p w:rsidR="0066384A" w:rsidDel="001715F9" w:rsidRDefault="0066384A">
      <w:pPr>
        <w:pStyle w:val="TOC3"/>
        <w:tabs>
          <w:tab w:val="right" w:leader="dot" w:pos="8778"/>
        </w:tabs>
        <w:rPr>
          <w:del w:id="456" w:author="LEO" w:date="2019-05-15T09:57:00Z"/>
          <w:rFonts w:asciiTheme="minorHAnsi" w:eastAsiaTheme="minorEastAsia" w:hAnsiTheme="minorHAnsi" w:cstheme="minorBidi"/>
          <w:noProof/>
          <w:sz w:val="22"/>
          <w:szCs w:val="22"/>
        </w:rPr>
      </w:pPr>
      <w:del w:id="457" w:author="LEO" w:date="2019-05-15T09:57:00Z">
        <w:r w:rsidRPr="001715F9" w:rsidDel="001715F9">
          <w:rPr>
            <w:rPrChange w:id="458" w:author="LEO" w:date="2019-05-15T09:57:00Z">
              <w:rPr>
                <w:rStyle w:val="Hyperlink"/>
                <w:noProof/>
              </w:rPr>
            </w:rPrChange>
          </w:rPr>
          <w:delText>3.2.26 UC010b Cập nhật kỹ năng kỹ thuật</w:delText>
        </w:r>
        <w:r w:rsidDel="001715F9">
          <w:rPr>
            <w:noProof/>
            <w:webHidden/>
          </w:rPr>
          <w:tab/>
          <w:delText>101</w:delText>
        </w:r>
      </w:del>
    </w:p>
    <w:p w:rsidR="0066384A" w:rsidDel="001715F9" w:rsidRDefault="0066384A">
      <w:pPr>
        <w:pStyle w:val="TOC3"/>
        <w:tabs>
          <w:tab w:val="right" w:leader="dot" w:pos="8778"/>
        </w:tabs>
        <w:rPr>
          <w:del w:id="459" w:author="LEO" w:date="2019-05-15T09:57:00Z"/>
          <w:rFonts w:asciiTheme="minorHAnsi" w:eastAsiaTheme="minorEastAsia" w:hAnsiTheme="minorHAnsi" w:cstheme="minorBidi"/>
          <w:noProof/>
          <w:sz w:val="22"/>
          <w:szCs w:val="22"/>
        </w:rPr>
      </w:pPr>
      <w:del w:id="460" w:author="LEO" w:date="2019-05-15T09:57:00Z">
        <w:r w:rsidRPr="001715F9" w:rsidDel="001715F9">
          <w:rPr>
            <w:rPrChange w:id="461" w:author="LEO" w:date="2019-05-15T09:57:00Z">
              <w:rPr>
                <w:rStyle w:val="Hyperlink"/>
                <w:noProof/>
              </w:rPr>
            </w:rPrChange>
          </w:rPr>
          <w:delText>3.2.27 UC0011 Thêm học vấn</w:delText>
        </w:r>
        <w:r w:rsidDel="001715F9">
          <w:rPr>
            <w:noProof/>
            <w:webHidden/>
          </w:rPr>
          <w:tab/>
          <w:delText>104</w:delText>
        </w:r>
      </w:del>
    </w:p>
    <w:p w:rsidR="0066384A" w:rsidDel="001715F9" w:rsidRDefault="0066384A">
      <w:pPr>
        <w:pStyle w:val="TOC3"/>
        <w:tabs>
          <w:tab w:val="right" w:leader="dot" w:pos="8778"/>
        </w:tabs>
        <w:rPr>
          <w:del w:id="462" w:author="LEO" w:date="2019-05-15T09:57:00Z"/>
          <w:rFonts w:asciiTheme="minorHAnsi" w:eastAsiaTheme="minorEastAsia" w:hAnsiTheme="minorHAnsi" w:cstheme="minorBidi"/>
          <w:noProof/>
          <w:sz w:val="22"/>
          <w:szCs w:val="22"/>
        </w:rPr>
      </w:pPr>
      <w:del w:id="463" w:author="LEO" w:date="2019-05-15T09:57:00Z">
        <w:r w:rsidRPr="001715F9" w:rsidDel="001715F9">
          <w:rPr>
            <w:rPrChange w:id="464" w:author="LEO" w:date="2019-05-15T09:57:00Z">
              <w:rPr>
                <w:rStyle w:val="Hyperlink"/>
                <w:noProof/>
              </w:rPr>
            </w:rPrChange>
          </w:rPr>
          <w:delText>3.2.28 UC0012 Xem thông tin học vấn</w:delText>
        </w:r>
        <w:r w:rsidDel="001715F9">
          <w:rPr>
            <w:noProof/>
            <w:webHidden/>
          </w:rPr>
          <w:tab/>
          <w:delText>107</w:delText>
        </w:r>
      </w:del>
    </w:p>
    <w:p w:rsidR="0066384A" w:rsidDel="001715F9" w:rsidRDefault="0066384A">
      <w:pPr>
        <w:pStyle w:val="TOC3"/>
        <w:tabs>
          <w:tab w:val="right" w:leader="dot" w:pos="8778"/>
        </w:tabs>
        <w:rPr>
          <w:del w:id="465" w:author="LEO" w:date="2019-05-15T09:57:00Z"/>
          <w:rFonts w:asciiTheme="minorHAnsi" w:eastAsiaTheme="minorEastAsia" w:hAnsiTheme="minorHAnsi" w:cstheme="minorBidi"/>
          <w:noProof/>
          <w:sz w:val="22"/>
          <w:szCs w:val="22"/>
        </w:rPr>
      </w:pPr>
      <w:del w:id="466" w:author="LEO" w:date="2019-05-15T09:57:00Z">
        <w:r w:rsidRPr="001715F9" w:rsidDel="001715F9">
          <w:rPr>
            <w:rPrChange w:id="467" w:author="LEO" w:date="2019-05-15T09:57:00Z">
              <w:rPr>
                <w:rStyle w:val="Hyperlink"/>
                <w:noProof/>
              </w:rPr>
            </w:rPrChange>
          </w:rPr>
          <w:delText>3.2.29 UC012a Xóa học vấn</w:delText>
        </w:r>
        <w:r w:rsidDel="001715F9">
          <w:rPr>
            <w:noProof/>
            <w:webHidden/>
          </w:rPr>
          <w:tab/>
          <w:delText>109</w:delText>
        </w:r>
      </w:del>
    </w:p>
    <w:p w:rsidR="0066384A" w:rsidDel="001715F9" w:rsidRDefault="0066384A">
      <w:pPr>
        <w:pStyle w:val="TOC3"/>
        <w:tabs>
          <w:tab w:val="right" w:leader="dot" w:pos="8778"/>
        </w:tabs>
        <w:rPr>
          <w:del w:id="468" w:author="LEO" w:date="2019-05-15T09:57:00Z"/>
          <w:rFonts w:asciiTheme="minorHAnsi" w:eastAsiaTheme="minorEastAsia" w:hAnsiTheme="minorHAnsi" w:cstheme="minorBidi"/>
          <w:noProof/>
          <w:sz w:val="22"/>
          <w:szCs w:val="22"/>
        </w:rPr>
      </w:pPr>
      <w:del w:id="469" w:author="LEO" w:date="2019-05-15T09:57:00Z">
        <w:r w:rsidRPr="001715F9" w:rsidDel="001715F9">
          <w:rPr>
            <w:rPrChange w:id="470" w:author="LEO" w:date="2019-05-15T09:57:00Z">
              <w:rPr>
                <w:rStyle w:val="Hyperlink"/>
                <w:noProof/>
              </w:rPr>
            </w:rPrChange>
          </w:rPr>
          <w:delText>3.2.30 UC012b Cập nhật học vấn</w:delText>
        </w:r>
        <w:r w:rsidDel="001715F9">
          <w:rPr>
            <w:noProof/>
            <w:webHidden/>
          </w:rPr>
          <w:tab/>
          <w:delText>111</w:delText>
        </w:r>
      </w:del>
    </w:p>
    <w:p w:rsidR="0066384A" w:rsidDel="001715F9" w:rsidRDefault="0066384A">
      <w:pPr>
        <w:pStyle w:val="TOC3"/>
        <w:tabs>
          <w:tab w:val="right" w:leader="dot" w:pos="8778"/>
        </w:tabs>
        <w:rPr>
          <w:del w:id="471" w:author="LEO" w:date="2019-05-15T09:57:00Z"/>
          <w:rFonts w:asciiTheme="minorHAnsi" w:eastAsiaTheme="minorEastAsia" w:hAnsiTheme="minorHAnsi" w:cstheme="minorBidi"/>
          <w:noProof/>
          <w:sz w:val="22"/>
          <w:szCs w:val="22"/>
        </w:rPr>
      </w:pPr>
      <w:del w:id="472" w:author="LEO" w:date="2019-05-15T09:57:00Z">
        <w:r w:rsidRPr="001715F9" w:rsidDel="001715F9">
          <w:rPr>
            <w:rPrChange w:id="473" w:author="LEO" w:date="2019-05-15T09:57:00Z">
              <w:rPr>
                <w:rStyle w:val="Hyperlink"/>
                <w:noProof/>
              </w:rPr>
            </w:rPrChange>
          </w:rPr>
          <w:delText>3.2.31 UC013 Cập nhật trạng thái hồ sơ nhân viên</w:delText>
        </w:r>
        <w:r w:rsidDel="001715F9">
          <w:rPr>
            <w:noProof/>
            <w:webHidden/>
          </w:rPr>
          <w:tab/>
          <w:delText>113</w:delText>
        </w:r>
      </w:del>
    </w:p>
    <w:p w:rsidR="0066384A" w:rsidDel="001715F9" w:rsidRDefault="0066384A">
      <w:pPr>
        <w:pStyle w:val="TOC3"/>
        <w:tabs>
          <w:tab w:val="right" w:leader="dot" w:pos="8778"/>
        </w:tabs>
        <w:rPr>
          <w:del w:id="474" w:author="LEO" w:date="2019-05-15T09:57:00Z"/>
          <w:rFonts w:asciiTheme="minorHAnsi" w:eastAsiaTheme="minorEastAsia" w:hAnsiTheme="minorHAnsi" w:cstheme="minorBidi"/>
          <w:noProof/>
          <w:sz w:val="22"/>
          <w:szCs w:val="22"/>
        </w:rPr>
      </w:pPr>
      <w:del w:id="475" w:author="LEO" w:date="2019-05-15T09:57:00Z">
        <w:r w:rsidRPr="001715F9" w:rsidDel="001715F9">
          <w:rPr>
            <w:rPrChange w:id="476" w:author="LEO" w:date="2019-05-15T09:57:00Z">
              <w:rPr>
                <w:rStyle w:val="Hyperlink"/>
                <w:noProof/>
              </w:rPr>
            </w:rPrChange>
          </w:rPr>
          <w:delText>3.2.32 UC014 Xuất danh sách nhân viên</w:delText>
        </w:r>
        <w:r w:rsidDel="001715F9">
          <w:rPr>
            <w:noProof/>
            <w:webHidden/>
          </w:rPr>
          <w:tab/>
          <w:delText>116</w:delText>
        </w:r>
      </w:del>
    </w:p>
    <w:p w:rsidR="0066384A" w:rsidDel="001715F9" w:rsidRDefault="0066384A">
      <w:pPr>
        <w:pStyle w:val="TOC3"/>
        <w:tabs>
          <w:tab w:val="right" w:leader="dot" w:pos="8778"/>
        </w:tabs>
        <w:rPr>
          <w:del w:id="477" w:author="LEO" w:date="2019-05-15T09:57:00Z"/>
          <w:rFonts w:asciiTheme="minorHAnsi" w:eastAsiaTheme="minorEastAsia" w:hAnsiTheme="minorHAnsi" w:cstheme="minorBidi"/>
          <w:noProof/>
          <w:sz w:val="22"/>
          <w:szCs w:val="22"/>
        </w:rPr>
      </w:pPr>
      <w:del w:id="478" w:author="LEO" w:date="2019-05-15T09:57:00Z">
        <w:r w:rsidRPr="001715F9" w:rsidDel="001715F9">
          <w:rPr>
            <w:rPrChange w:id="479" w:author="LEO" w:date="2019-05-15T09:57:00Z">
              <w:rPr>
                <w:rStyle w:val="Hyperlink"/>
                <w:noProof/>
              </w:rPr>
            </w:rPrChange>
          </w:rPr>
          <w:delText>3.2.33 UC0015 Quản lý hồ sơ nhân viên</w:delText>
        </w:r>
        <w:r w:rsidDel="001715F9">
          <w:rPr>
            <w:noProof/>
            <w:webHidden/>
          </w:rPr>
          <w:tab/>
          <w:delText>118</w:delText>
        </w:r>
      </w:del>
    </w:p>
    <w:p w:rsidR="0066384A" w:rsidDel="001715F9" w:rsidRDefault="0066384A">
      <w:pPr>
        <w:pStyle w:val="TOC3"/>
        <w:tabs>
          <w:tab w:val="right" w:leader="dot" w:pos="8778"/>
        </w:tabs>
        <w:rPr>
          <w:del w:id="480" w:author="LEO" w:date="2019-05-15T09:57:00Z"/>
          <w:rFonts w:asciiTheme="minorHAnsi" w:eastAsiaTheme="minorEastAsia" w:hAnsiTheme="minorHAnsi" w:cstheme="minorBidi"/>
          <w:noProof/>
          <w:sz w:val="22"/>
          <w:szCs w:val="22"/>
        </w:rPr>
      </w:pPr>
      <w:del w:id="481" w:author="LEO" w:date="2019-05-15T09:57:00Z">
        <w:r w:rsidRPr="001715F9" w:rsidDel="001715F9">
          <w:rPr>
            <w:rPrChange w:id="482" w:author="LEO" w:date="2019-05-15T09:57:00Z">
              <w:rPr>
                <w:rStyle w:val="Hyperlink"/>
                <w:noProof/>
              </w:rPr>
            </w:rPrChange>
          </w:rPr>
          <w:delText>3.2.34 UC016 Thêm dự án</w:delText>
        </w:r>
        <w:r w:rsidDel="001715F9">
          <w:rPr>
            <w:noProof/>
            <w:webHidden/>
          </w:rPr>
          <w:tab/>
          <w:delText>121</w:delText>
        </w:r>
      </w:del>
    </w:p>
    <w:p w:rsidR="0066384A" w:rsidDel="001715F9" w:rsidRDefault="0066384A">
      <w:pPr>
        <w:pStyle w:val="TOC3"/>
        <w:tabs>
          <w:tab w:val="right" w:leader="dot" w:pos="8778"/>
        </w:tabs>
        <w:rPr>
          <w:del w:id="483" w:author="LEO" w:date="2019-05-15T09:57:00Z"/>
          <w:rFonts w:asciiTheme="minorHAnsi" w:eastAsiaTheme="minorEastAsia" w:hAnsiTheme="minorHAnsi" w:cstheme="minorBidi"/>
          <w:noProof/>
          <w:sz w:val="22"/>
          <w:szCs w:val="22"/>
        </w:rPr>
      </w:pPr>
      <w:del w:id="484" w:author="LEO" w:date="2019-05-15T09:57:00Z">
        <w:r w:rsidRPr="001715F9" w:rsidDel="001715F9">
          <w:rPr>
            <w:rPrChange w:id="485" w:author="LEO" w:date="2019-05-15T09:57:00Z">
              <w:rPr>
                <w:rStyle w:val="Hyperlink"/>
                <w:noProof/>
              </w:rPr>
            </w:rPrChange>
          </w:rPr>
          <w:delText>3.2.35 UC017 Xem dự án của công ty</w:delText>
        </w:r>
        <w:r w:rsidDel="001715F9">
          <w:rPr>
            <w:noProof/>
            <w:webHidden/>
          </w:rPr>
          <w:tab/>
          <w:delText>126</w:delText>
        </w:r>
      </w:del>
    </w:p>
    <w:p w:rsidR="0066384A" w:rsidDel="001715F9" w:rsidRDefault="0066384A">
      <w:pPr>
        <w:pStyle w:val="TOC3"/>
        <w:tabs>
          <w:tab w:val="right" w:leader="dot" w:pos="8778"/>
        </w:tabs>
        <w:rPr>
          <w:del w:id="486" w:author="LEO" w:date="2019-05-15T09:57:00Z"/>
          <w:rFonts w:asciiTheme="minorHAnsi" w:eastAsiaTheme="minorEastAsia" w:hAnsiTheme="minorHAnsi" w:cstheme="minorBidi"/>
          <w:noProof/>
          <w:sz w:val="22"/>
          <w:szCs w:val="22"/>
        </w:rPr>
      </w:pPr>
      <w:del w:id="487" w:author="LEO" w:date="2019-05-15T09:57:00Z">
        <w:r w:rsidRPr="001715F9" w:rsidDel="001715F9">
          <w:rPr>
            <w:rPrChange w:id="488" w:author="LEO" w:date="2019-05-15T09:57:00Z">
              <w:rPr>
                <w:rStyle w:val="Hyperlink"/>
                <w:noProof/>
              </w:rPr>
            </w:rPrChange>
          </w:rPr>
          <w:delText>3.2.36 UC017a Cập nhật thông tin dự án</w:delText>
        </w:r>
        <w:r w:rsidDel="001715F9">
          <w:rPr>
            <w:noProof/>
            <w:webHidden/>
          </w:rPr>
          <w:tab/>
          <w:delText>127</w:delText>
        </w:r>
      </w:del>
    </w:p>
    <w:p w:rsidR="0066384A" w:rsidDel="001715F9" w:rsidRDefault="0066384A">
      <w:pPr>
        <w:pStyle w:val="TOC3"/>
        <w:tabs>
          <w:tab w:val="right" w:leader="dot" w:pos="8778"/>
        </w:tabs>
        <w:rPr>
          <w:del w:id="489" w:author="LEO" w:date="2019-05-15T09:57:00Z"/>
          <w:rFonts w:asciiTheme="minorHAnsi" w:eastAsiaTheme="minorEastAsia" w:hAnsiTheme="minorHAnsi" w:cstheme="minorBidi"/>
          <w:noProof/>
          <w:sz w:val="22"/>
          <w:szCs w:val="22"/>
        </w:rPr>
      </w:pPr>
      <w:del w:id="490" w:author="LEO" w:date="2019-05-15T09:57:00Z">
        <w:r w:rsidRPr="001715F9" w:rsidDel="001715F9">
          <w:rPr>
            <w:rPrChange w:id="491" w:author="LEO" w:date="2019-05-15T09:57:00Z">
              <w:rPr>
                <w:rStyle w:val="Hyperlink"/>
                <w:noProof/>
              </w:rPr>
            </w:rPrChange>
          </w:rPr>
          <w:delText>3.2.37 UC018 Tìm kiếm</w:delText>
        </w:r>
        <w:r w:rsidDel="001715F9">
          <w:rPr>
            <w:noProof/>
            <w:webHidden/>
          </w:rPr>
          <w:tab/>
          <w:delText>131</w:delText>
        </w:r>
      </w:del>
    </w:p>
    <w:p w:rsidR="0066384A" w:rsidDel="001715F9" w:rsidRDefault="0066384A">
      <w:pPr>
        <w:pStyle w:val="TOC3"/>
        <w:tabs>
          <w:tab w:val="right" w:leader="dot" w:pos="8778"/>
        </w:tabs>
        <w:rPr>
          <w:del w:id="492" w:author="LEO" w:date="2019-05-15T09:57:00Z"/>
          <w:rFonts w:asciiTheme="minorHAnsi" w:eastAsiaTheme="minorEastAsia" w:hAnsiTheme="minorHAnsi" w:cstheme="minorBidi"/>
          <w:noProof/>
          <w:sz w:val="22"/>
          <w:szCs w:val="22"/>
        </w:rPr>
      </w:pPr>
      <w:del w:id="493" w:author="LEO" w:date="2019-05-15T09:57:00Z">
        <w:r w:rsidRPr="001715F9" w:rsidDel="001715F9">
          <w:rPr>
            <w:rPrChange w:id="494" w:author="LEO" w:date="2019-05-15T09:57:00Z">
              <w:rPr>
                <w:rStyle w:val="Hyperlink"/>
                <w:noProof/>
              </w:rPr>
            </w:rPrChange>
          </w:rPr>
          <w:delText>3.2.38 UC019 Thống kê</w:delText>
        </w:r>
        <w:r w:rsidDel="001715F9">
          <w:rPr>
            <w:noProof/>
            <w:webHidden/>
          </w:rPr>
          <w:tab/>
          <w:delText>132</w:delText>
        </w:r>
      </w:del>
    </w:p>
    <w:p w:rsidR="0066384A" w:rsidDel="001715F9" w:rsidRDefault="0066384A">
      <w:pPr>
        <w:pStyle w:val="TOC3"/>
        <w:tabs>
          <w:tab w:val="right" w:leader="dot" w:pos="8778"/>
        </w:tabs>
        <w:rPr>
          <w:del w:id="495" w:author="LEO" w:date="2019-05-15T09:57:00Z"/>
          <w:rFonts w:asciiTheme="minorHAnsi" w:eastAsiaTheme="minorEastAsia" w:hAnsiTheme="minorHAnsi" w:cstheme="minorBidi"/>
          <w:noProof/>
          <w:sz w:val="22"/>
          <w:szCs w:val="22"/>
        </w:rPr>
      </w:pPr>
      <w:del w:id="496" w:author="LEO" w:date="2019-05-15T09:57:00Z">
        <w:r w:rsidRPr="001715F9" w:rsidDel="001715F9">
          <w:rPr>
            <w:rPrChange w:id="497" w:author="LEO" w:date="2019-05-15T09:57:00Z">
              <w:rPr>
                <w:rStyle w:val="Hyperlink"/>
                <w:noProof/>
              </w:rPr>
            </w:rPrChange>
          </w:rPr>
          <w:delText>3.2.39 UC020 Xem lịch sử cập nhật</w:delText>
        </w:r>
        <w:r w:rsidDel="001715F9">
          <w:rPr>
            <w:noProof/>
            <w:webHidden/>
          </w:rPr>
          <w:tab/>
          <w:delText>134</w:delText>
        </w:r>
      </w:del>
    </w:p>
    <w:p w:rsidR="0066384A" w:rsidDel="001715F9" w:rsidRDefault="0066384A">
      <w:pPr>
        <w:pStyle w:val="TOC3"/>
        <w:tabs>
          <w:tab w:val="right" w:leader="dot" w:pos="8778"/>
        </w:tabs>
        <w:rPr>
          <w:del w:id="498" w:author="LEO" w:date="2019-05-15T09:57:00Z"/>
          <w:rFonts w:asciiTheme="minorHAnsi" w:eastAsiaTheme="minorEastAsia" w:hAnsiTheme="minorHAnsi" w:cstheme="minorBidi"/>
          <w:noProof/>
          <w:sz w:val="22"/>
          <w:szCs w:val="22"/>
        </w:rPr>
      </w:pPr>
      <w:del w:id="499" w:author="LEO" w:date="2019-05-15T09:57:00Z">
        <w:r w:rsidRPr="001715F9" w:rsidDel="001715F9">
          <w:rPr>
            <w:rPrChange w:id="500" w:author="LEO" w:date="2019-05-15T09:57:00Z">
              <w:rPr>
                <w:rStyle w:val="Hyperlink"/>
                <w:noProof/>
              </w:rPr>
            </w:rPrChange>
          </w:rPr>
          <w:delText>3.2.40 UC021 Quản lý dữ liệu hiển thị của hệ thống</w:delText>
        </w:r>
        <w:r w:rsidDel="001715F9">
          <w:rPr>
            <w:noProof/>
            <w:webHidden/>
          </w:rPr>
          <w:tab/>
          <w:delText>135</w:delText>
        </w:r>
      </w:del>
    </w:p>
    <w:p w:rsidR="0066384A" w:rsidDel="001715F9" w:rsidRDefault="0066384A">
      <w:pPr>
        <w:pStyle w:val="TOC3"/>
        <w:tabs>
          <w:tab w:val="right" w:leader="dot" w:pos="8778"/>
        </w:tabs>
        <w:rPr>
          <w:del w:id="501" w:author="LEO" w:date="2019-05-15T09:57:00Z"/>
          <w:rFonts w:asciiTheme="minorHAnsi" w:eastAsiaTheme="minorEastAsia" w:hAnsiTheme="minorHAnsi" w:cstheme="minorBidi"/>
          <w:noProof/>
          <w:sz w:val="22"/>
          <w:szCs w:val="22"/>
        </w:rPr>
      </w:pPr>
      <w:del w:id="502" w:author="LEO" w:date="2019-05-15T09:57:00Z">
        <w:r w:rsidRPr="001715F9" w:rsidDel="001715F9">
          <w:rPr>
            <w:rPrChange w:id="503" w:author="LEO" w:date="2019-05-15T09:57:00Z">
              <w:rPr>
                <w:rStyle w:val="Hyperlink"/>
                <w:noProof/>
              </w:rPr>
            </w:rPrChange>
          </w:rPr>
          <w:delText>3.2.41 UC021a Thêm dữ liệu, UC021b Xóa dữ liệu, UC021c Cập nhật dữ liệu</w:delText>
        </w:r>
        <w:r w:rsidDel="001715F9">
          <w:rPr>
            <w:noProof/>
            <w:webHidden/>
          </w:rPr>
          <w:tab/>
          <w:delText>137</w:delText>
        </w:r>
      </w:del>
    </w:p>
    <w:p w:rsidR="0066384A" w:rsidDel="001715F9" w:rsidRDefault="0066384A">
      <w:pPr>
        <w:pStyle w:val="TOC2"/>
        <w:rPr>
          <w:del w:id="504" w:author="LEO" w:date="2019-05-15T09:57:00Z"/>
          <w:rFonts w:asciiTheme="minorHAnsi" w:eastAsiaTheme="minorEastAsia" w:hAnsiTheme="minorHAnsi" w:cstheme="minorBidi"/>
          <w:noProof/>
          <w:sz w:val="22"/>
          <w:szCs w:val="22"/>
        </w:rPr>
      </w:pPr>
      <w:del w:id="505" w:author="LEO" w:date="2019-05-15T09:57:00Z">
        <w:r w:rsidRPr="001715F9" w:rsidDel="001715F9">
          <w:rPr>
            <w:rPrChange w:id="506" w:author="LEO" w:date="2019-05-15T09:57:00Z">
              <w:rPr>
                <w:rStyle w:val="Hyperlink"/>
                <w:noProof/>
              </w:rPr>
            </w:rPrChange>
          </w:rPr>
          <w:delText>3.3 Class diagram</w:delText>
        </w:r>
        <w:r w:rsidDel="001715F9">
          <w:rPr>
            <w:noProof/>
            <w:webHidden/>
          </w:rPr>
          <w:tab/>
          <w:delText>139</w:delText>
        </w:r>
      </w:del>
    </w:p>
    <w:p w:rsidR="0066384A" w:rsidDel="001715F9" w:rsidRDefault="0066384A">
      <w:pPr>
        <w:pStyle w:val="TOC2"/>
        <w:rPr>
          <w:del w:id="507" w:author="LEO" w:date="2019-05-15T09:57:00Z"/>
          <w:rFonts w:asciiTheme="minorHAnsi" w:eastAsiaTheme="minorEastAsia" w:hAnsiTheme="minorHAnsi" w:cstheme="minorBidi"/>
          <w:noProof/>
          <w:sz w:val="22"/>
          <w:szCs w:val="22"/>
        </w:rPr>
      </w:pPr>
      <w:del w:id="508" w:author="LEO" w:date="2019-05-15T09:57:00Z">
        <w:r w:rsidRPr="001715F9" w:rsidDel="001715F9">
          <w:rPr>
            <w:rPrChange w:id="509" w:author="LEO" w:date="2019-05-15T09:57:00Z">
              <w:rPr>
                <w:rStyle w:val="Hyperlink"/>
                <w:noProof/>
              </w:rPr>
            </w:rPrChange>
          </w:rPr>
          <w:delText>3.4 Mô hình cơ sở dữ liệu quan hệ</w:delText>
        </w:r>
        <w:r w:rsidDel="001715F9">
          <w:rPr>
            <w:noProof/>
            <w:webHidden/>
          </w:rPr>
          <w:tab/>
          <w:delText>140</w:delText>
        </w:r>
      </w:del>
    </w:p>
    <w:p w:rsidR="0066384A" w:rsidDel="001715F9" w:rsidRDefault="0066384A">
      <w:pPr>
        <w:pStyle w:val="TOC2"/>
        <w:rPr>
          <w:del w:id="510" w:author="LEO" w:date="2019-05-15T09:57:00Z"/>
          <w:rFonts w:asciiTheme="minorHAnsi" w:eastAsiaTheme="minorEastAsia" w:hAnsiTheme="minorHAnsi" w:cstheme="minorBidi"/>
          <w:noProof/>
          <w:sz w:val="22"/>
          <w:szCs w:val="22"/>
        </w:rPr>
      </w:pPr>
      <w:del w:id="511" w:author="LEO" w:date="2019-05-15T09:57:00Z">
        <w:r w:rsidRPr="001715F9" w:rsidDel="001715F9">
          <w:rPr>
            <w:rPrChange w:id="512" w:author="LEO" w:date="2019-05-15T09:57:00Z">
              <w:rPr>
                <w:rStyle w:val="Hyperlink"/>
                <w:noProof/>
              </w:rPr>
            </w:rPrChange>
          </w:rPr>
          <w:delText>3.5 Màn hình mockup</w:delText>
        </w:r>
        <w:r w:rsidDel="001715F9">
          <w:rPr>
            <w:noProof/>
            <w:webHidden/>
          </w:rPr>
          <w:tab/>
          <w:delText>141</w:delText>
        </w:r>
      </w:del>
    </w:p>
    <w:p w:rsidR="0066384A" w:rsidDel="001715F9" w:rsidRDefault="0066384A">
      <w:pPr>
        <w:pStyle w:val="TOC1"/>
        <w:rPr>
          <w:del w:id="513" w:author="LEO" w:date="2019-05-15T09:57:00Z"/>
          <w:rFonts w:asciiTheme="minorHAnsi" w:eastAsiaTheme="minorEastAsia" w:hAnsiTheme="minorHAnsi" w:cstheme="minorBidi"/>
          <w:sz w:val="22"/>
          <w:szCs w:val="22"/>
        </w:rPr>
      </w:pPr>
      <w:del w:id="514" w:author="LEO" w:date="2019-05-15T09:57:00Z">
        <w:r w:rsidRPr="001715F9" w:rsidDel="001715F9">
          <w:rPr>
            <w:rPrChange w:id="515" w:author="LEO" w:date="2019-05-15T09:57:00Z">
              <w:rPr>
                <w:rStyle w:val="Hyperlink"/>
              </w:rPr>
            </w:rPrChange>
          </w:rPr>
          <w:delText>CHƯƠNG 4 : HIỆN THỰC</w:delText>
        </w:r>
        <w:r w:rsidDel="001715F9">
          <w:rPr>
            <w:webHidden/>
          </w:rPr>
          <w:tab/>
          <w:delText>145</w:delText>
        </w:r>
      </w:del>
    </w:p>
    <w:p w:rsidR="0066384A" w:rsidDel="001715F9" w:rsidRDefault="0066384A">
      <w:pPr>
        <w:pStyle w:val="TOC2"/>
        <w:rPr>
          <w:del w:id="516" w:author="LEO" w:date="2019-05-15T09:57:00Z"/>
          <w:rFonts w:asciiTheme="minorHAnsi" w:eastAsiaTheme="minorEastAsia" w:hAnsiTheme="minorHAnsi" w:cstheme="minorBidi"/>
          <w:noProof/>
          <w:sz w:val="22"/>
          <w:szCs w:val="22"/>
        </w:rPr>
      </w:pPr>
      <w:del w:id="517" w:author="LEO" w:date="2019-05-15T09:57:00Z">
        <w:r w:rsidRPr="001715F9" w:rsidDel="001715F9">
          <w:rPr>
            <w:rPrChange w:id="518" w:author="LEO" w:date="2019-05-15T09:57:00Z">
              <w:rPr>
                <w:rStyle w:val="Hyperlink"/>
                <w:noProof/>
              </w:rPr>
            </w:rPrChange>
          </w:rPr>
          <w:delText>4.1 Phần mềm, môi trường cần có</w:delText>
        </w:r>
        <w:r w:rsidDel="001715F9">
          <w:rPr>
            <w:noProof/>
            <w:webHidden/>
          </w:rPr>
          <w:tab/>
          <w:delText>145</w:delText>
        </w:r>
      </w:del>
    </w:p>
    <w:p w:rsidR="0066384A" w:rsidDel="001715F9" w:rsidRDefault="0066384A">
      <w:pPr>
        <w:pStyle w:val="TOC2"/>
        <w:rPr>
          <w:del w:id="519" w:author="LEO" w:date="2019-05-15T09:57:00Z"/>
          <w:rFonts w:asciiTheme="minorHAnsi" w:eastAsiaTheme="minorEastAsia" w:hAnsiTheme="minorHAnsi" w:cstheme="minorBidi"/>
          <w:noProof/>
          <w:sz w:val="22"/>
          <w:szCs w:val="22"/>
        </w:rPr>
      </w:pPr>
      <w:del w:id="520" w:author="LEO" w:date="2019-05-15T09:57:00Z">
        <w:r w:rsidRPr="001715F9" w:rsidDel="001715F9">
          <w:rPr>
            <w:rPrChange w:id="521" w:author="LEO" w:date="2019-05-15T09:57:00Z">
              <w:rPr>
                <w:rStyle w:val="Hyperlink"/>
                <w:noProof/>
              </w:rPr>
            </w:rPrChange>
          </w:rPr>
          <w:delText>4.2 Các bước để triển khai hệ thống</w:delText>
        </w:r>
        <w:r w:rsidDel="001715F9">
          <w:rPr>
            <w:noProof/>
            <w:webHidden/>
          </w:rPr>
          <w:tab/>
          <w:delText>145</w:delText>
        </w:r>
      </w:del>
    </w:p>
    <w:p w:rsidR="0066384A" w:rsidDel="001715F9" w:rsidRDefault="0066384A">
      <w:pPr>
        <w:pStyle w:val="TOC2"/>
        <w:rPr>
          <w:del w:id="522" w:author="LEO" w:date="2019-05-15T09:57:00Z"/>
          <w:rFonts w:asciiTheme="minorHAnsi" w:eastAsiaTheme="minorEastAsia" w:hAnsiTheme="minorHAnsi" w:cstheme="minorBidi"/>
          <w:noProof/>
          <w:sz w:val="22"/>
          <w:szCs w:val="22"/>
        </w:rPr>
      </w:pPr>
      <w:del w:id="523" w:author="LEO" w:date="2019-05-15T09:57:00Z">
        <w:r w:rsidRPr="001715F9" w:rsidDel="001715F9">
          <w:rPr>
            <w:rPrChange w:id="524" w:author="LEO" w:date="2019-05-15T09:57:00Z">
              <w:rPr>
                <w:rStyle w:val="Hyperlink"/>
                <w:noProof/>
              </w:rPr>
            </w:rPrChange>
          </w:rPr>
          <w:delText>4.3 Một số màn hình chức năng chính</w:delText>
        </w:r>
        <w:r w:rsidDel="001715F9">
          <w:rPr>
            <w:noProof/>
            <w:webHidden/>
          </w:rPr>
          <w:tab/>
          <w:delText>145</w:delText>
        </w:r>
      </w:del>
    </w:p>
    <w:p w:rsidR="0066384A" w:rsidDel="001715F9" w:rsidRDefault="0066384A">
      <w:pPr>
        <w:pStyle w:val="TOC2"/>
        <w:rPr>
          <w:del w:id="525" w:author="LEO" w:date="2019-05-15T09:57:00Z"/>
          <w:rFonts w:asciiTheme="minorHAnsi" w:eastAsiaTheme="minorEastAsia" w:hAnsiTheme="minorHAnsi" w:cstheme="minorBidi"/>
          <w:noProof/>
          <w:sz w:val="22"/>
          <w:szCs w:val="22"/>
        </w:rPr>
      </w:pPr>
      <w:del w:id="526" w:author="LEO" w:date="2019-05-15T09:57:00Z">
        <w:r w:rsidRPr="001715F9" w:rsidDel="001715F9">
          <w:rPr>
            <w:rPrChange w:id="527" w:author="LEO" w:date="2019-05-15T09:57:00Z">
              <w:rPr>
                <w:rStyle w:val="Hyperlink"/>
                <w:noProof/>
              </w:rPr>
            </w:rPrChange>
          </w:rPr>
          <w:delText>4.4 Một số mã giả xử lý nghiệp vụ quan trọng của hệ thống</w:delText>
        </w:r>
        <w:r w:rsidDel="001715F9">
          <w:rPr>
            <w:noProof/>
            <w:webHidden/>
          </w:rPr>
          <w:tab/>
          <w:delText>152</w:delText>
        </w:r>
      </w:del>
    </w:p>
    <w:p w:rsidR="0066384A" w:rsidDel="001715F9" w:rsidRDefault="0066384A">
      <w:pPr>
        <w:pStyle w:val="TOC2"/>
        <w:rPr>
          <w:del w:id="528" w:author="LEO" w:date="2019-05-15T09:57:00Z"/>
          <w:rFonts w:asciiTheme="minorHAnsi" w:eastAsiaTheme="minorEastAsia" w:hAnsiTheme="minorHAnsi" w:cstheme="minorBidi"/>
          <w:noProof/>
          <w:sz w:val="22"/>
          <w:szCs w:val="22"/>
        </w:rPr>
      </w:pPr>
      <w:del w:id="529" w:author="LEO" w:date="2019-05-15T09:57:00Z">
        <w:r w:rsidRPr="001715F9" w:rsidDel="001715F9">
          <w:rPr>
            <w:rPrChange w:id="530" w:author="LEO" w:date="2019-05-15T09:57:00Z">
              <w:rPr>
                <w:rStyle w:val="Hyperlink"/>
                <w:noProof/>
              </w:rPr>
            </w:rPrChange>
          </w:rPr>
          <w:delText>4.5 Deployment diagram</w:delText>
        </w:r>
        <w:r w:rsidDel="001715F9">
          <w:rPr>
            <w:noProof/>
            <w:webHidden/>
          </w:rPr>
          <w:tab/>
          <w:delText>155</w:delText>
        </w:r>
      </w:del>
    </w:p>
    <w:p w:rsidR="0066384A" w:rsidDel="001715F9" w:rsidRDefault="0066384A">
      <w:pPr>
        <w:pStyle w:val="TOC1"/>
        <w:rPr>
          <w:del w:id="531" w:author="LEO" w:date="2019-05-15T09:57:00Z"/>
          <w:rFonts w:asciiTheme="minorHAnsi" w:eastAsiaTheme="minorEastAsia" w:hAnsiTheme="minorHAnsi" w:cstheme="minorBidi"/>
          <w:sz w:val="22"/>
          <w:szCs w:val="22"/>
        </w:rPr>
      </w:pPr>
      <w:del w:id="532" w:author="LEO" w:date="2019-05-15T09:57:00Z">
        <w:r w:rsidRPr="001715F9" w:rsidDel="001715F9">
          <w:rPr>
            <w:rPrChange w:id="533" w:author="LEO" w:date="2019-05-15T09:57:00Z">
              <w:rPr>
                <w:rStyle w:val="Hyperlink"/>
              </w:rPr>
            </w:rPrChange>
          </w:rPr>
          <w:delText>CHƯƠNG 5 : KẾT LUẬN</w:delText>
        </w:r>
        <w:r w:rsidDel="001715F9">
          <w:rPr>
            <w:webHidden/>
          </w:rPr>
          <w:tab/>
          <w:delText>156</w:delText>
        </w:r>
      </w:del>
    </w:p>
    <w:p w:rsidR="0066384A" w:rsidDel="001715F9" w:rsidRDefault="0066384A">
      <w:pPr>
        <w:pStyle w:val="TOC2"/>
        <w:rPr>
          <w:del w:id="534" w:author="LEO" w:date="2019-05-15T09:57:00Z"/>
          <w:rFonts w:asciiTheme="minorHAnsi" w:eastAsiaTheme="minorEastAsia" w:hAnsiTheme="minorHAnsi" w:cstheme="minorBidi"/>
          <w:noProof/>
          <w:sz w:val="22"/>
          <w:szCs w:val="22"/>
        </w:rPr>
      </w:pPr>
      <w:del w:id="535" w:author="LEO" w:date="2019-05-15T09:57:00Z">
        <w:r w:rsidRPr="001715F9" w:rsidDel="001715F9">
          <w:rPr>
            <w:rPrChange w:id="536" w:author="LEO" w:date="2019-05-15T09:57:00Z">
              <w:rPr>
                <w:rStyle w:val="Hyperlink"/>
                <w:noProof/>
              </w:rPr>
            </w:rPrChange>
          </w:rPr>
          <w:delText>5.1 Kết quả đạt được</w:delText>
        </w:r>
        <w:r w:rsidDel="001715F9">
          <w:rPr>
            <w:noProof/>
            <w:webHidden/>
          </w:rPr>
          <w:tab/>
          <w:delText>156</w:delText>
        </w:r>
      </w:del>
    </w:p>
    <w:p w:rsidR="0066384A" w:rsidDel="001715F9" w:rsidRDefault="0066384A">
      <w:pPr>
        <w:pStyle w:val="TOC2"/>
        <w:rPr>
          <w:del w:id="537" w:author="LEO" w:date="2019-05-15T09:57:00Z"/>
          <w:rFonts w:asciiTheme="minorHAnsi" w:eastAsiaTheme="minorEastAsia" w:hAnsiTheme="minorHAnsi" w:cstheme="minorBidi"/>
          <w:noProof/>
          <w:sz w:val="22"/>
          <w:szCs w:val="22"/>
        </w:rPr>
      </w:pPr>
      <w:del w:id="538" w:author="LEO" w:date="2019-05-15T09:57:00Z">
        <w:r w:rsidRPr="001715F9" w:rsidDel="001715F9">
          <w:rPr>
            <w:rPrChange w:id="539" w:author="LEO" w:date="2019-05-15T09:57:00Z">
              <w:rPr>
                <w:rStyle w:val="Hyperlink"/>
                <w:noProof/>
              </w:rPr>
            </w:rPrChange>
          </w:rPr>
          <w:delText>5.2 Hạn chế của đồ án</w:delText>
        </w:r>
        <w:r w:rsidDel="001715F9">
          <w:rPr>
            <w:noProof/>
            <w:webHidden/>
          </w:rPr>
          <w:tab/>
          <w:delText>157</w:delText>
        </w:r>
      </w:del>
    </w:p>
    <w:p w:rsidR="0066384A" w:rsidDel="001715F9" w:rsidRDefault="0066384A">
      <w:pPr>
        <w:pStyle w:val="TOC2"/>
        <w:rPr>
          <w:del w:id="540" w:author="LEO" w:date="2019-05-15T09:57:00Z"/>
          <w:rFonts w:asciiTheme="minorHAnsi" w:eastAsiaTheme="minorEastAsia" w:hAnsiTheme="minorHAnsi" w:cstheme="minorBidi"/>
          <w:noProof/>
          <w:sz w:val="22"/>
          <w:szCs w:val="22"/>
        </w:rPr>
      </w:pPr>
      <w:del w:id="541" w:author="LEO" w:date="2019-05-15T09:57:00Z">
        <w:r w:rsidRPr="001715F9" w:rsidDel="001715F9">
          <w:rPr>
            <w:rPrChange w:id="542" w:author="LEO" w:date="2019-05-15T09:57:00Z">
              <w:rPr>
                <w:rStyle w:val="Hyperlink"/>
                <w:noProof/>
              </w:rPr>
            </w:rPrChange>
          </w:rPr>
          <w:delText>5.3 Hướng phát triển</w:delText>
        </w:r>
        <w:r w:rsidDel="001715F9">
          <w:rPr>
            <w:noProof/>
            <w:webHidden/>
          </w:rPr>
          <w:tab/>
          <w:delText>157</w:delText>
        </w:r>
      </w:del>
    </w:p>
    <w:p w:rsidR="0066384A" w:rsidDel="001715F9" w:rsidRDefault="0066384A">
      <w:pPr>
        <w:pStyle w:val="TOC1"/>
        <w:rPr>
          <w:del w:id="543" w:author="LEO" w:date="2019-05-15T09:57:00Z"/>
          <w:rFonts w:asciiTheme="minorHAnsi" w:eastAsiaTheme="minorEastAsia" w:hAnsiTheme="minorHAnsi" w:cstheme="minorBidi"/>
          <w:sz w:val="22"/>
          <w:szCs w:val="22"/>
        </w:rPr>
      </w:pPr>
      <w:del w:id="544" w:author="LEO" w:date="2019-05-15T09:57:00Z">
        <w:r w:rsidRPr="001715F9" w:rsidDel="001715F9">
          <w:rPr>
            <w:rPrChange w:id="545" w:author="LEO" w:date="2019-05-15T09:57:00Z">
              <w:rPr>
                <w:rStyle w:val="Hyperlink"/>
              </w:rPr>
            </w:rPrChange>
          </w:rPr>
          <w:delText>TÀI LIỆU THAM KHẢO</w:delText>
        </w:r>
        <w:r w:rsidDel="001715F9">
          <w:rPr>
            <w:webHidden/>
          </w:rPr>
          <w:tab/>
          <w:delText>158</w:delText>
        </w:r>
      </w:del>
    </w:p>
    <w:p w:rsidR="0066384A" w:rsidDel="001715F9" w:rsidRDefault="0066384A">
      <w:pPr>
        <w:pStyle w:val="TOC1"/>
        <w:rPr>
          <w:del w:id="546" w:author="LEO" w:date="2019-05-15T09:57:00Z"/>
          <w:rFonts w:asciiTheme="minorHAnsi" w:eastAsiaTheme="minorEastAsia" w:hAnsiTheme="minorHAnsi" w:cstheme="minorBidi"/>
          <w:sz w:val="22"/>
          <w:szCs w:val="22"/>
        </w:rPr>
      </w:pPr>
      <w:del w:id="547" w:author="LEO" w:date="2019-05-15T09:57:00Z">
        <w:r w:rsidRPr="001715F9" w:rsidDel="001715F9">
          <w:rPr>
            <w:rPrChange w:id="548" w:author="LEO" w:date="2019-05-15T09:57:00Z">
              <w:rPr>
                <w:rStyle w:val="Hyperlink"/>
              </w:rPr>
            </w:rPrChange>
          </w:rPr>
          <w:delText>PHỤ LỤC</w:delText>
        </w:r>
        <w:r w:rsidDel="001715F9">
          <w:rPr>
            <w:webHidden/>
          </w:rPr>
          <w:tab/>
          <w:delText>159</w:delText>
        </w:r>
      </w:del>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549" w:name="_Toc8806683"/>
      <w:r w:rsidRPr="00523A4F">
        <w:rPr>
          <w:rFonts w:cs="Times New Roman"/>
        </w:rPr>
        <w:lastRenderedPageBreak/>
        <w:t>DANH MỤC CÁC HÌNH VẼ</w:t>
      </w:r>
      <w:bookmarkEnd w:id="549"/>
    </w:p>
    <w:p w:rsidR="0066384A"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741678" w:history="1">
        <w:r w:rsidR="0066384A" w:rsidRPr="004E16A8">
          <w:rPr>
            <w:rStyle w:val="Hyperlink"/>
            <w:noProof/>
          </w:rPr>
          <w:t>Hình 1</w:t>
        </w:r>
        <w:r w:rsidR="0066384A" w:rsidRPr="004E16A8">
          <w:rPr>
            <w:rStyle w:val="Hyperlink"/>
            <w:noProof/>
          </w:rPr>
          <w:noBreakHyphen/>
          <w:t>1 Sơ đồ mô tả luồng chức năng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_Toc8741678 \h </w:instrText>
        </w:r>
        <w:r w:rsidR="0066384A">
          <w:rPr>
            <w:noProof/>
            <w:webHidden/>
          </w:rPr>
        </w:r>
        <w:r w:rsidR="0066384A">
          <w:rPr>
            <w:noProof/>
            <w:webHidden/>
          </w:rPr>
          <w:fldChar w:fldCharType="separate"/>
        </w:r>
        <w:r w:rsidR="0066384A">
          <w:rPr>
            <w:noProof/>
            <w:webHidden/>
          </w:rPr>
          <w:t>19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79" w:history="1">
        <w:r w:rsidR="0066384A" w:rsidRPr="004E16A8">
          <w:rPr>
            <w:rStyle w:val="Hyperlink"/>
            <w:noProof/>
          </w:rPr>
          <w:t>Hình 2</w:t>
        </w:r>
        <w:r w:rsidR="0066384A" w:rsidRPr="004E16A8">
          <w:rPr>
            <w:rStyle w:val="Hyperlink"/>
            <w:noProof/>
          </w:rPr>
          <w:noBreakHyphen/>
          <w:t>1 Kiến trúc tổng thể Spring FrameWork</w:t>
        </w:r>
        <w:r w:rsidR="0066384A">
          <w:rPr>
            <w:noProof/>
            <w:webHidden/>
          </w:rPr>
          <w:tab/>
        </w:r>
        <w:r w:rsidR="0066384A">
          <w:rPr>
            <w:noProof/>
            <w:webHidden/>
          </w:rPr>
          <w:fldChar w:fldCharType="begin"/>
        </w:r>
        <w:r w:rsidR="0066384A">
          <w:rPr>
            <w:noProof/>
            <w:webHidden/>
          </w:rPr>
          <w:instrText xml:space="preserve"> PAGEREF _Toc8741679 \h </w:instrText>
        </w:r>
        <w:r w:rsidR="0066384A">
          <w:rPr>
            <w:noProof/>
            <w:webHidden/>
          </w:rPr>
        </w:r>
        <w:r w:rsidR="0066384A">
          <w:rPr>
            <w:noProof/>
            <w:webHidden/>
          </w:rPr>
          <w:fldChar w:fldCharType="separate"/>
        </w:r>
        <w:r w:rsidR="0066384A">
          <w:rPr>
            <w:noProof/>
            <w:webHidden/>
          </w:rPr>
          <w:t>22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80" w:history="1">
        <w:r w:rsidR="0066384A" w:rsidRPr="004E16A8">
          <w:rPr>
            <w:rStyle w:val="Hyperlink"/>
            <w:noProof/>
          </w:rPr>
          <w:t>Hình 2</w:t>
        </w:r>
        <w:r w:rsidR="0066384A" w:rsidRPr="004E16A8">
          <w:rPr>
            <w:rStyle w:val="Hyperlink"/>
            <w:noProof/>
          </w:rPr>
          <w:noBreakHyphen/>
          <w:t>2 Mô hình Spring Boot trong spring io</w:t>
        </w:r>
        <w:r w:rsidR="0066384A">
          <w:rPr>
            <w:noProof/>
            <w:webHidden/>
          </w:rPr>
          <w:tab/>
        </w:r>
        <w:r w:rsidR="0066384A">
          <w:rPr>
            <w:noProof/>
            <w:webHidden/>
          </w:rPr>
          <w:fldChar w:fldCharType="begin"/>
        </w:r>
        <w:r w:rsidR="0066384A">
          <w:rPr>
            <w:noProof/>
            <w:webHidden/>
          </w:rPr>
          <w:instrText xml:space="preserve"> PAGEREF _Toc8741680 \h </w:instrText>
        </w:r>
        <w:r w:rsidR="0066384A">
          <w:rPr>
            <w:noProof/>
            <w:webHidden/>
          </w:rPr>
        </w:r>
        <w:r w:rsidR="0066384A">
          <w:rPr>
            <w:noProof/>
            <w:webHidden/>
          </w:rPr>
          <w:fldChar w:fldCharType="separate"/>
        </w:r>
        <w:r w:rsidR="0066384A">
          <w:rPr>
            <w:noProof/>
            <w:webHidden/>
          </w:rPr>
          <w:t>24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81" w:history="1">
        <w:r w:rsidR="0066384A" w:rsidRPr="004E16A8">
          <w:rPr>
            <w:rStyle w:val="Hyperlink"/>
            <w:noProof/>
          </w:rPr>
          <w:t>Hình 2</w:t>
        </w:r>
        <w:r w:rsidR="0066384A" w:rsidRPr="004E16A8">
          <w:rPr>
            <w:rStyle w:val="Hyperlink"/>
            <w:noProof/>
          </w:rPr>
          <w:noBreakHyphen/>
          <w:t>3 Module mẫu của một Angular App</w:t>
        </w:r>
        <w:r w:rsidR="0066384A">
          <w:rPr>
            <w:noProof/>
            <w:webHidden/>
          </w:rPr>
          <w:tab/>
        </w:r>
        <w:r w:rsidR="0066384A">
          <w:rPr>
            <w:noProof/>
            <w:webHidden/>
          </w:rPr>
          <w:fldChar w:fldCharType="begin"/>
        </w:r>
        <w:r w:rsidR="0066384A">
          <w:rPr>
            <w:noProof/>
            <w:webHidden/>
          </w:rPr>
          <w:instrText xml:space="preserve"> PAGEREF _Toc8741681 \h </w:instrText>
        </w:r>
        <w:r w:rsidR="0066384A">
          <w:rPr>
            <w:noProof/>
            <w:webHidden/>
          </w:rPr>
        </w:r>
        <w:r w:rsidR="0066384A">
          <w:rPr>
            <w:noProof/>
            <w:webHidden/>
          </w:rPr>
          <w:fldChar w:fldCharType="separate"/>
        </w:r>
        <w:r w:rsidR="0066384A">
          <w:rPr>
            <w:noProof/>
            <w:webHidden/>
          </w:rPr>
          <w:t>26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82" w:history="1">
        <w:r w:rsidR="0066384A" w:rsidRPr="004E16A8">
          <w:rPr>
            <w:rStyle w:val="Hyperlink"/>
            <w:noProof/>
          </w:rPr>
          <w:t>Hình 2</w:t>
        </w:r>
        <w:r w:rsidR="0066384A" w:rsidRPr="004E16A8">
          <w:rPr>
            <w:rStyle w:val="Hyperlink"/>
            <w:noProof/>
          </w:rPr>
          <w:noBreakHyphen/>
          <w:t>4 Một Angular Component mẫu với metadata khai báo template và service provider</w:t>
        </w:r>
        <w:r w:rsidR="0066384A">
          <w:rPr>
            <w:noProof/>
            <w:webHidden/>
          </w:rPr>
          <w:tab/>
        </w:r>
        <w:r w:rsidR="0066384A">
          <w:rPr>
            <w:noProof/>
            <w:webHidden/>
          </w:rPr>
          <w:fldChar w:fldCharType="begin"/>
        </w:r>
        <w:r w:rsidR="0066384A">
          <w:rPr>
            <w:noProof/>
            <w:webHidden/>
          </w:rPr>
          <w:instrText xml:space="preserve"> PAGEREF _Toc8741682 \h </w:instrText>
        </w:r>
        <w:r w:rsidR="0066384A">
          <w:rPr>
            <w:noProof/>
            <w:webHidden/>
          </w:rPr>
        </w:r>
        <w:r w:rsidR="0066384A">
          <w:rPr>
            <w:noProof/>
            <w:webHidden/>
          </w:rPr>
          <w:fldChar w:fldCharType="separate"/>
        </w:r>
        <w:r w:rsidR="0066384A">
          <w:rPr>
            <w:noProof/>
            <w:webHidden/>
          </w:rPr>
          <w:t>27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83" w:history="1">
        <w:r w:rsidR="0066384A" w:rsidRPr="004E16A8">
          <w:rPr>
            <w:rStyle w:val="Hyperlink"/>
            <w:noProof/>
          </w:rPr>
          <w:t>Hình 2</w:t>
        </w:r>
        <w:r w:rsidR="0066384A" w:rsidRPr="004E16A8">
          <w:rPr>
            <w:rStyle w:val="Hyperlink"/>
            <w:noProof/>
          </w:rPr>
          <w:noBreakHyphen/>
          <w:t>5 Một Angular Service mẫu với metadata với khai báo cho phép cung cấp service tại root application</w:t>
        </w:r>
        <w:r w:rsidR="0066384A">
          <w:rPr>
            <w:noProof/>
            <w:webHidden/>
          </w:rPr>
          <w:tab/>
        </w:r>
        <w:r w:rsidR="0066384A">
          <w:rPr>
            <w:noProof/>
            <w:webHidden/>
          </w:rPr>
          <w:fldChar w:fldCharType="begin"/>
        </w:r>
        <w:r w:rsidR="0066384A">
          <w:rPr>
            <w:noProof/>
            <w:webHidden/>
          </w:rPr>
          <w:instrText xml:space="preserve"> PAGEREF _Toc8741683 \h </w:instrText>
        </w:r>
        <w:r w:rsidR="0066384A">
          <w:rPr>
            <w:noProof/>
            <w:webHidden/>
          </w:rPr>
        </w:r>
        <w:r w:rsidR="0066384A">
          <w:rPr>
            <w:noProof/>
            <w:webHidden/>
          </w:rPr>
          <w:fldChar w:fldCharType="separate"/>
        </w:r>
        <w:r w:rsidR="0066384A">
          <w:rPr>
            <w:noProof/>
            <w:webHidden/>
          </w:rPr>
          <w:t>27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84" w:history="1">
        <w:r w:rsidR="0066384A" w:rsidRPr="004E16A8">
          <w:rPr>
            <w:rStyle w:val="Hyperlink"/>
            <w:noProof/>
          </w:rPr>
          <w:t>Hình 2</w:t>
        </w:r>
        <w:r w:rsidR="0066384A" w:rsidRPr="004E16A8">
          <w:rPr>
            <w:rStyle w:val="Hyperlink"/>
            <w:noProof/>
          </w:rPr>
          <w:noBreakHyphen/>
          <w:t>6 Kiến trúc cơ bản của một Angular App</w:t>
        </w:r>
        <w:r w:rsidR="0066384A">
          <w:rPr>
            <w:noProof/>
            <w:webHidden/>
          </w:rPr>
          <w:tab/>
        </w:r>
        <w:r w:rsidR="0066384A">
          <w:rPr>
            <w:noProof/>
            <w:webHidden/>
          </w:rPr>
          <w:fldChar w:fldCharType="begin"/>
        </w:r>
        <w:r w:rsidR="0066384A">
          <w:rPr>
            <w:noProof/>
            <w:webHidden/>
          </w:rPr>
          <w:instrText xml:space="preserve"> PAGEREF _Toc8741684 \h </w:instrText>
        </w:r>
        <w:r w:rsidR="0066384A">
          <w:rPr>
            <w:noProof/>
            <w:webHidden/>
          </w:rPr>
        </w:r>
        <w:r w:rsidR="0066384A">
          <w:rPr>
            <w:noProof/>
            <w:webHidden/>
          </w:rPr>
          <w:fldChar w:fldCharType="separate"/>
        </w:r>
        <w:r w:rsidR="0066384A">
          <w:rPr>
            <w:noProof/>
            <w:webHidden/>
          </w:rPr>
          <w:t>28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85" w:history="1">
        <w:r w:rsidR="0066384A" w:rsidRPr="004E16A8">
          <w:rPr>
            <w:rStyle w:val="Hyperlink"/>
            <w:noProof/>
          </w:rPr>
          <w:t>Hình 2</w:t>
        </w:r>
        <w:r w:rsidR="0066384A" w:rsidRPr="004E16A8">
          <w:rPr>
            <w:rStyle w:val="Hyperlink"/>
            <w:noProof/>
          </w:rPr>
          <w:noBreakHyphen/>
          <w:t>7 Lược đồ miêu tả luồng dữ liệu qua lại giữa DOM và Component với các cú pháp tương ứng</w:t>
        </w:r>
        <w:r w:rsidR="0066384A">
          <w:rPr>
            <w:noProof/>
            <w:webHidden/>
          </w:rPr>
          <w:tab/>
        </w:r>
        <w:r w:rsidR="0066384A">
          <w:rPr>
            <w:noProof/>
            <w:webHidden/>
          </w:rPr>
          <w:fldChar w:fldCharType="begin"/>
        </w:r>
        <w:r w:rsidR="0066384A">
          <w:rPr>
            <w:noProof/>
            <w:webHidden/>
          </w:rPr>
          <w:instrText xml:space="preserve"> PAGEREF _Toc8741685 \h </w:instrText>
        </w:r>
        <w:r w:rsidR="0066384A">
          <w:rPr>
            <w:noProof/>
            <w:webHidden/>
          </w:rPr>
        </w:r>
        <w:r w:rsidR="0066384A">
          <w:rPr>
            <w:noProof/>
            <w:webHidden/>
          </w:rPr>
          <w:fldChar w:fldCharType="separate"/>
        </w:r>
        <w:r w:rsidR="0066384A">
          <w:rPr>
            <w:noProof/>
            <w:webHidden/>
          </w:rPr>
          <w:t>29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86" w:history="1">
        <w:r w:rsidR="0066384A" w:rsidRPr="004E16A8">
          <w:rPr>
            <w:rStyle w:val="Hyperlink"/>
            <w:noProof/>
          </w:rPr>
          <w:t>Hình 2</w:t>
        </w:r>
        <w:r w:rsidR="0066384A" w:rsidRPr="004E16A8">
          <w:rPr>
            <w:rStyle w:val="Hyperlink"/>
            <w:noProof/>
          </w:rPr>
          <w:noBreakHyphen/>
          <w:t>8 File POM cha hỗ trợ quản lý thông tin dự án, thư viện và phân tách module</w:t>
        </w:r>
        <w:r w:rsidR="0066384A">
          <w:rPr>
            <w:noProof/>
            <w:webHidden/>
          </w:rPr>
          <w:tab/>
        </w:r>
        <w:r w:rsidR="0066384A">
          <w:rPr>
            <w:noProof/>
            <w:webHidden/>
          </w:rPr>
          <w:fldChar w:fldCharType="begin"/>
        </w:r>
        <w:r w:rsidR="0066384A">
          <w:rPr>
            <w:noProof/>
            <w:webHidden/>
          </w:rPr>
          <w:instrText xml:space="preserve"> PAGEREF _Toc8741686 \h </w:instrText>
        </w:r>
        <w:r w:rsidR="0066384A">
          <w:rPr>
            <w:noProof/>
            <w:webHidden/>
          </w:rPr>
        </w:r>
        <w:r w:rsidR="0066384A">
          <w:rPr>
            <w:noProof/>
            <w:webHidden/>
          </w:rPr>
          <w:fldChar w:fldCharType="separate"/>
        </w:r>
        <w:r w:rsidR="0066384A">
          <w:rPr>
            <w:noProof/>
            <w:webHidden/>
          </w:rPr>
          <w:t>35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87" w:history="1">
        <w:r w:rsidR="0066384A" w:rsidRPr="004E16A8">
          <w:rPr>
            <w:rStyle w:val="Hyperlink"/>
            <w:noProof/>
          </w:rPr>
          <w:t>Hình 2</w:t>
        </w:r>
        <w:r w:rsidR="0066384A" w:rsidRPr="004E16A8">
          <w:rPr>
            <w:rStyle w:val="Hyperlink"/>
            <w:noProof/>
          </w:rPr>
          <w:noBreakHyphen/>
          <w:t>9 Cấu hình file POM hỗ trợ tự động cài đặt môi trường và build tự động cho Front-end</w:t>
        </w:r>
        <w:r w:rsidR="0066384A">
          <w:rPr>
            <w:noProof/>
            <w:webHidden/>
          </w:rPr>
          <w:tab/>
        </w:r>
        <w:r w:rsidR="0066384A">
          <w:rPr>
            <w:noProof/>
            <w:webHidden/>
          </w:rPr>
          <w:fldChar w:fldCharType="begin"/>
        </w:r>
        <w:r w:rsidR="0066384A">
          <w:rPr>
            <w:noProof/>
            <w:webHidden/>
          </w:rPr>
          <w:instrText xml:space="preserve"> PAGEREF _Toc8741687 \h </w:instrText>
        </w:r>
        <w:r w:rsidR="0066384A">
          <w:rPr>
            <w:noProof/>
            <w:webHidden/>
          </w:rPr>
        </w:r>
        <w:r w:rsidR="0066384A">
          <w:rPr>
            <w:noProof/>
            <w:webHidden/>
          </w:rPr>
          <w:fldChar w:fldCharType="separate"/>
        </w:r>
        <w:r w:rsidR="0066384A">
          <w:rPr>
            <w:noProof/>
            <w:webHidden/>
          </w:rPr>
          <w:t>36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88" w:history="1">
        <w:r w:rsidR="0066384A" w:rsidRPr="004E16A8">
          <w:rPr>
            <w:rStyle w:val="Hyperlink"/>
            <w:noProof/>
          </w:rPr>
          <w:t>Hình 2</w:t>
        </w:r>
        <w:r w:rsidR="0066384A" w:rsidRPr="004E16A8">
          <w:rPr>
            <w:rStyle w:val="Hyperlink"/>
            <w:noProof/>
          </w:rPr>
          <w:noBreakHyphen/>
          <w:t>10 Maven tự động build mã nguồn front-end Angular tự động trong quá trình đóng gói dự án.</w:t>
        </w:r>
        <w:r w:rsidR="0066384A">
          <w:rPr>
            <w:noProof/>
            <w:webHidden/>
          </w:rPr>
          <w:tab/>
        </w:r>
        <w:r w:rsidR="0066384A">
          <w:rPr>
            <w:noProof/>
            <w:webHidden/>
          </w:rPr>
          <w:fldChar w:fldCharType="begin"/>
        </w:r>
        <w:r w:rsidR="0066384A">
          <w:rPr>
            <w:noProof/>
            <w:webHidden/>
          </w:rPr>
          <w:instrText xml:space="preserve"> PAGEREF _Toc8741688 \h </w:instrText>
        </w:r>
        <w:r w:rsidR="0066384A">
          <w:rPr>
            <w:noProof/>
            <w:webHidden/>
          </w:rPr>
        </w:r>
        <w:r w:rsidR="0066384A">
          <w:rPr>
            <w:noProof/>
            <w:webHidden/>
          </w:rPr>
          <w:fldChar w:fldCharType="separate"/>
        </w:r>
        <w:r w:rsidR="0066384A">
          <w:rPr>
            <w:noProof/>
            <w:webHidden/>
          </w:rPr>
          <w:t>36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89" w:history="1">
        <w:r w:rsidR="0066384A" w:rsidRPr="004E16A8">
          <w:rPr>
            <w:rStyle w:val="Hyperlink"/>
            <w:noProof/>
          </w:rPr>
          <w:t>Hình 3</w:t>
        </w:r>
        <w:r w:rsidR="0066384A" w:rsidRPr="004E16A8">
          <w:rPr>
            <w:rStyle w:val="Hyperlink"/>
            <w:noProof/>
          </w:rPr>
          <w:noBreakHyphen/>
          <w:t>1Usecase tổng quát</w:t>
        </w:r>
        <w:r w:rsidR="0066384A">
          <w:rPr>
            <w:noProof/>
            <w:webHidden/>
          </w:rPr>
          <w:tab/>
        </w:r>
        <w:r w:rsidR="0066384A">
          <w:rPr>
            <w:noProof/>
            <w:webHidden/>
          </w:rPr>
          <w:fldChar w:fldCharType="begin"/>
        </w:r>
        <w:r w:rsidR="0066384A">
          <w:rPr>
            <w:noProof/>
            <w:webHidden/>
          </w:rPr>
          <w:instrText xml:space="preserve"> PAGEREF _Toc8741689 \h </w:instrText>
        </w:r>
        <w:r w:rsidR="0066384A">
          <w:rPr>
            <w:noProof/>
            <w:webHidden/>
          </w:rPr>
        </w:r>
        <w:r w:rsidR="0066384A">
          <w:rPr>
            <w:noProof/>
            <w:webHidden/>
          </w:rPr>
          <w:fldChar w:fldCharType="separate"/>
        </w:r>
        <w:r w:rsidR="0066384A">
          <w:rPr>
            <w:noProof/>
            <w:webHidden/>
          </w:rPr>
          <w:t>37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90" w:history="1">
        <w:r w:rsidR="0066384A" w:rsidRPr="004E16A8">
          <w:rPr>
            <w:rStyle w:val="Hyperlink"/>
            <w:noProof/>
          </w:rPr>
          <w:t>Hình 3</w:t>
        </w:r>
        <w:r w:rsidR="0066384A" w:rsidRPr="004E16A8">
          <w:rPr>
            <w:rStyle w:val="Hyperlink"/>
            <w:noProof/>
          </w:rPr>
          <w:noBreakHyphen/>
          <w:t>2 Activity diagram UC001</w:t>
        </w:r>
        <w:r w:rsidR="0066384A">
          <w:rPr>
            <w:noProof/>
            <w:webHidden/>
          </w:rPr>
          <w:tab/>
        </w:r>
        <w:r w:rsidR="0066384A">
          <w:rPr>
            <w:noProof/>
            <w:webHidden/>
          </w:rPr>
          <w:fldChar w:fldCharType="begin"/>
        </w:r>
        <w:r w:rsidR="0066384A">
          <w:rPr>
            <w:noProof/>
            <w:webHidden/>
          </w:rPr>
          <w:instrText xml:space="preserve"> PAGEREF _Toc8741690 \h </w:instrText>
        </w:r>
        <w:r w:rsidR="0066384A">
          <w:rPr>
            <w:noProof/>
            <w:webHidden/>
          </w:rPr>
        </w:r>
        <w:r w:rsidR="0066384A">
          <w:rPr>
            <w:noProof/>
            <w:webHidden/>
          </w:rPr>
          <w:fldChar w:fldCharType="separate"/>
        </w:r>
        <w:r w:rsidR="0066384A">
          <w:rPr>
            <w:noProof/>
            <w:webHidden/>
          </w:rPr>
          <w:t>43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91" w:history="1">
        <w:r w:rsidR="0066384A" w:rsidRPr="004E16A8">
          <w:rPr>
            <w:rStyle w:val="Hyperlink"/>
            <w:noProof/>
          </w:rPr>
          <w:t>Hình 3</w:t>
        </w:r>
        <w:r w:rsidR="0066384A" w:rsidRPr="004E16A8">
          <w:rPr>
            <w:rStyle w:val="Hyperlink"/>
            <w:noProof/>
          </w:rPr>
          <w:noBreakHyphen/>
          <w:t>3 Sequence diagram UC001</w:t>
        </w:r>
        <w:r w:rsidR="0066384A">
          <w:rPr>
            <w:noProof/>
            <w:webHidden/>
          </w:rPr>
          <w:tab/>
        </w:r>
        <w:r w:rsidR="0066384A">
          <w:rPr>
            <w:noProof/>
            <w:webHidden/>
          </w:rPr>
          <w:fldChar w:fldCharType="begin"/>
        </w:r>
        <w:r w:rsidR="0066384A">
          <w:rPr>
            <w:noProof/>
            <w:webHidden/>
          </w:rPr>
          <w:instrText xml:space="preserve"> PAGEREF _Toc8741691 \h </w:instrText>
        </w:r>
        <w:r w:rsidR="0066384A">
          <w:rPr>
            <w:noProof/>
            <w:webHidden/>
          </w:rPr>
        </w:r>
        <w:r w:rsidR="0066384A">
          <w:rPr>
            <w:noProof/>
            <w:webHidden/>
          </w:rPr>
          <w:fldChar w:fldCharType="separate"/>
        </w:r>
        <w:r w:rsidR="0066384A">
          <w:rPr>
            <w:noProof/>
            <w:webHidden/>
          </w:rPr>
          <w:t>43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92" w:history="1">
        <w:r w:rsidR="0066384A" w:rsidRPr="004E16A8">
          <w:rPr>
            <w:rStyle w:val="Hyperlink"/>
            <w:noProof/>
          </w:rPr>
          <w:t>Hình 3</w:t>
        </w:r>
        <w:r w:rsidR="0066384A" w:rsidRPr="004E16A8">
          <w:rPr>
            <w:rStyle w:val="Hyperlink"/>
            <w:noProof/>
          </w:rPr>
          <w:noBreakHyphen/>
          <w:t>4 Activity diagram UC001a</w:t>
        </w:r>
        <w:r w:rsidR="0066384A">
          <w:rPr>
            <w:noProof/>
            <w:webHidden/>
          </w:rPr>
          <w:tab/>
        </w:r>
        <w:r w:rsidR="0066384A">
          <w:rPr>
            <w:noProof/>
            <w:webHidden/>
          </w:rPr>
          <w:fldChar w:fldCharType="begin"/>
        </w:r>
        <w:r w:rsidR="0066384A">
          <w:rPr>
            <w:noProof/>
            <w:webHidden/>
          </w:rPr>
          <w:instrText xml:space="preserve"> PAGEREF _Toc8741692 \h </w:instrText>
        </w:r>
        <w:r w:rsidR="0066384A">
          <w:rPr>
            <w:noProof/>
            <w:webHidden/>
          </w:rPr>
        </w:r>
        <w:r w:rsidR="0066384A">
          <w:rPr>
            <w:noProof/>
            <w:webHidden/>
          </w:rPr>
          <w:fldChar w:fldCharType="separate"/>
        </w:r>
        <w:r w:rsidR="0066384A">
          <w:rPr>
            <w:noProof/>
            <w:webHidden/>
          </w:rPr>
          <w:t>44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93" w:history="1">
        <w:r w:rsidR="0066384A" w:rsidRPr="004E16A8">
          <w:rPr>
            <w:rStyle w:val="Hyperlink"/>
            <w:noProof/>
          </w:rPr>
          <w:t>Hình 3</w:t>
        </w:r>
        <w:r w:rsidR="0066384A" w:rsidRPr="004E16A8">
          <w:rPr>
            <w:rStyle w:val="Hyperlink"/>
            <w:noProof/>
          </w:rPr>
          <w:noBreakHyphen/>
          <w:t>5 Sequence diagram UC001a</w:t>
        </w:r>
        <w:r w:rsidR="0066384A">
          <w:rPr>
            <w:noProof/>
            <w:webHidden/>
          </w:rPr>
          <w:tab/>
        </w:r>
        <w:r w:rsidR="0066384A">
          <w:rPr>
            <w:noProof/>
            <w:webHidden/>
          </w:rPr>
          <w:fldChar w:fldCharType="begin"/>
        </w:r>
        <w:r w:rsidR="0066384A">
          <w:rPr>
            <w:noProof/>
            <w:webHidden/>
          </w:rPr>
          <w:instrText xml:space="preserve"> PAGEREF _Toc8741693 \h </w:instrText>
        </w:r>
        <w:r w:rsidR="0066384A">
          <w:rPr>
            <w:noProof/>
            <w:webHidden/>
          </w:rPr>
        </w:r>
        <w:r w:rsidR="0066384A">
          <w:rPr>
            <w:noProof/>
            <w:webHidden/>
          </w:rPr>
          <w:fldChar w:fldCharType="separate"/>
        </w:r>
        <w:r w:rsidR="0066384A">
          <w:rPr>
            <w:noProof/>
            <w:webHidden/>
          </w:rPr>
          <w:t>45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94" w:history="1">
        <w:r w:rsidR="0066384A" w:rsidRPr="004E16A8">
          <w:rPr>
            <w:rStyle w:val="Hyperlink"/>
            <w:noProof/>
          </w:rPr>
          <w:t>Hình 3</w:t>
        </w:r>
        <w:r w:rsidR="0066384A" w:rsidRPr="004E16A8">
          <w:rPr>
            <w:rStyle w:val="Hyperlink"/>
            <w:noProof/>
          </w:rPr>
          <w:noBreakHyphen/>
          <w:t>6 Activity diagram UC001b</w:t>
        </w:r>
        <w:r w:rsidR="0066384A">
          <w:rPr>
            <w:noProof/>
            <w:webHidden/>
          </w:rPr>
          <w:tab/>
        </w:r>
        <w:r w:rsidR="0066384A">
          <w:rPr>
            <w:noProof/>
            <w:webHidden/>
          </w:rPr>
          <w:fldChar w:fldCharType="begin"/>
        </w:r>
        <w:r w:rsidR="0066384A">
          <w:rPr>
            <w:noProof/>
            <w:webHidden/>
          </w:rPr>
          <w:instrText xml:space="preserve"> PAGEREF _Toc8741694 \h </w:instrText>
        </w:r>
        <w:r w:rsidR="0066384A">
          <w:rPr>
            <w:noProof/>
            <w:webHidden/>
          </w:rPr>
        </w:r>
        <w:r w:rsidR="0066384A">
          <w:rPr>
            <w:noProof/>
            <w:webHidden/>
          </w:rPr>
          <w:fldChar w:fldCharType="separate"/>
        </w:r>
        <w:r w:rsidR="0066384A">
          <w:rPr>
            <w:noProof/>
            <w:webHidden/>
          </w:rPr>
          <w:t>46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95" w:history="1">
        <w:r w:rsidR="0066384A" w:rsidRPr="004E16A8">
          <w:rPr>
            <w:rStyle w:val="Hyperlink"/>
            <w:noProof/>
          </w:rPr>
          <w:t>Hình 3</w:t>
        </w:r>
        <w:r w:rsidR="0066384A" w:rsidRPr="004E16A8">
          <w:rPr>
            <w:rStyle w:val="Hyperlink"/>
            <w:noProof/>
          </w:rPr>
          <w:noBreakHyphen/>
          <w:t>7 Sequence diagram UC001b</w:t>
        </w:r>
        <w:r w:rsidR="0066384A">
          <w:rPr>
            <w:noProof/>
            <w:webHidden/>
          </w:rPr>
          <w:tab/>
        </w:r>
        <w:r w:rsidR="0066384A">
          <w:rPr>
            <w:noProof/>
            <w:webHidden/>
          </w:rPr>
          <w:fldChar w:fldCharType="begin"/>
        </w:r>
        <w:r w:rsidR="0066384A">
          <w:rPr>
            <w:noProof/>
            <w:webHidden/>
          </w:rPr>
          <w:instrText xml:space="preserve"> PAGEREF _Toc8741695 \h </w:instrText>
        </w:r>
        <w:r w:rsidR="0066384A">
          <w:rPr>
            <w:noProof/>
            <w:webHidden/>
          </w:rPr>
        </w:r>
        <w:r w:rsidR="0066384A">
          <w:rPr>
            <w:noProof/>
            <w:webHidden/>
          </w:rPr>
          <w:fldChar w:fldCharType="separate"/>
        </w:r>
        <w:r w:rsidR="0066384A">
          <w:rPr>
            <w:noProof/>
            <w:webHidden/>
          </w:rPr>
          <w:t>47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96" w:history="1">
        <w:r w:rsidR="0066384A" w:rsidRPr="004E16A8">
          <w:rPr>
            <w:rStyle w:val="Hyperlink"/>
            <w:noProof/>
          </w:rPr>
          <w:t>Hình 3</w:t>
        </w:r>
        <w:r w:rsidR="0066384A" w:rsidRPr="004E16A8">
          <w:rPr>
            <w:rStyle w:val="Hyperlink"/>
            <w:noProof/>
          </w:rPr>
          <w:noBreakHyphen/>
          <w:t>8 Activity diagram UC001c</w:t>
        </w:r>
        <w:r w:rsidR="0066384A">
          <w:rPr>
            <w:noProof/>
            <w:webHidden/>
          </w:rPr>
          <w:tab/>
        </w:r>
        <w:r w:rsidR="0066384A">
          <w:rPr>
            <w:noProof/>
            <w:webHidden/>
          </w:rPr>
          <w:fldChar w:fldCharType="begin"/>
        </w:r>
        <w:r w:rsidR="0066384A">
          <w:rPr>
            <w:noProof/>
            <w:webHidden/>
          </w:rPr>
          <w:instrText xml:space="preserve"> PAGEREF _Toc8741696 \h </w:instrText>
        </w:r>
        <w:r w:rsidR="0066384A">
          <w:rPr>
            <w:noProof/>
            <w:webHidden/>
          </w:rPr>
        </w:r>
        <w:r w:rsidR="0066384A">
          <w:rPr>
            <w:noProof/>
            <w:webHidden/>
          </w:rPr>
          <w:fldChar w:fldCharType="separate"/>
        </w:r>
        <w:r w:rsidR="0066384A">
          <w:rPr>
            <w:noProof/>
            <w:webHidden/>
          </w:rPr>
          <w:t>49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97" w:history="1">
        <w:r w:rsidR="0066384A" w:rsidRPr="004E16A8">
          <w:rPr>
            <w:rStyle w:val="Hyperlink"/>
            <w:noProof/>
          </w:rPr>
          <w:t>Hình 3</w:t>
        </w:r>
        <w:r w:rsidR="0066384A" w:rsidRPr="004E16A8">
          <w:rPr>
            <w:rStyle w:val="Hyperlink"/>
            <w:noProof/>
          </w:rPr>
          <w:noBreakHyphen/>
          <w:t>9 Sequence diagram UC001c</w:t>
        </w:r>
        <w:r w:rsidR="0066384A">
          <w:rPr>
            <w:noProof/>
            <w:webHidden/>
          </w:rPr>
          <w:tab/>
        </w:r>
        <w:r w:rsidR="0066384A">
          <w:rPr>
            <w:noProof/>
            <w:webHidden/>
          </w:rPr>
          <w:fldChar w:fldCharType="begin"/>
        </w:r>
        <w:r w:rsidR="0066384A">
          <w:rPr>
            <w:noProof/>
            <w:webHidden/>
          </w:rPr>
          <w:instrText xml:space="preserve"> PAGEREF _Toc8741697 \h </w:instrText>
        </w:r>
        <w:r w:rsidR="0066384A">
          <w:rPr>
            <w:noProof/>
            <w:webHidden/>
          </w:rPr>
        </w:r>
        <w:r w:rsidR="0066384A">
          <w:rPr>
            <w:noProof/>
            <w:webHidden/>
          </w:rPr>
          <w:fldChar w:fldCharType="separate"/>
        </w:r>
        <w:r w:rsidR="0066384A">
          <w:rPr>
            <w:noProof/>
            <w:webHidden/>
          </w:rPr>
          <w:t>49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98" w:history="1">
        <w:r w:rsidR="0066384A" w:rsidRPr="004E16A8">
          <w:rPr>
            <w:rStyle w:val="Hyperlink"/>
            <w:noProof/>
          </w:rPr>
          <w:t>Hình 3</w:t>
        </w:r>
        <w:r w:rsidR="0066384A" w:rsidRPr="004E16A8">
          <w:rPr>
            <w:rStyle w:val="Hyperlink"/>
            <w:noProof/>
          </w:rPr>
          <w:noBreakHyphen/>
          <w:t>10 Activity diagram UC002</w:t>
        </w:r>
        <w:r w:rsidR="0066384A">
          <w:rPr>
            <w:noProof/>
            <w:webHidden/>
          </w:rPr>
          <w:tab/>
        </w:r>
        <w:r w:rsidR="0066384A">
          <w:rPr>
            <w:noProof/>
            <w:webHidden/>
          </w:rPr>
          <w:fldChar w:fldCharType="begin"/>
        </w:r>
        <w:r w:rsidR="0066384A">
          <w:rPr>
            <w:noProof/>
            <w:webHidden/>
          </w:rPr>
          <w:instrText xml:space="preserve"> PAGEREF _Toc8741698 \h </w:instrText>
        </w:r>
        <w:r w:rsidR="0066384A">
          <w:rPr>
            <w:noProof/>
            <w:webHidden/>
          </w:rPr>
        </w:r>
        <w:r w:rsidR="0066384A">
          <w:rPr>
            <w:noProof/>
            <w:webHidden/>
          </w:rPr>
          <w:fldChar w:fldCharType="separate"/>
        </w:r>
        <w:r w:rsidR="0066384A">
          <w:rPr>
            <w:noProof/>
            <w:webHidden/>
          </w:rPr>
          <w:t>50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699" w:history="1">
        <w:r w:rsidR="0066384A" w:rsidRPr="004E16A8">
          <w:rPr>
            <w:rStyle w:val="Hyperlink"/>
            <w:noProof/>
          </w:rPr>
          <w:t>Hình 3</w:t>
        </w:r>
        <w:r w:rsidR="0066384A" w:rsidRPr="004E16A8">
          <w:rPr>
            <w:rStyle w:val="Hyperlink"/>
            <w:noProof/>
          </w:rPr>
          <w:noBreakHyphen/>
          <w:t>11 Sequence diagram UC002</w:t>
        </w:r>
        <w:r w:rsidR="0066384A">
          <w:rPr>
            <w:noProof/>
            <w:webHidden/>
          </w:rPr>
          <w:tab/>
        </w:r>
        <w:r w:rsidR="0066384A">
          <w:rPr>
            <w:noProof/>
            <w:webHidden/>
          </w:rPr>
          <w:fldChar w:fldCharType="begin"/>
        </w:r>
        <w:r w:rsidR="0066384A">
          <w:rPr>
            <w:noProof/>
            <w:webHidden/>
          </w:rPr>
          <w:instrText xml:space="preserve"> PAGEREF _Toc8741699 \h </w:instrText>
        </w:r>
        <w:r w:rsidR="0066384A">
          <w:rPr>
            <w:noProof/>
            <w:webHidden/>
          </w:rPr>
        </w:r>
        <w:r w:rsidR="0066384A">
          <w:rPr>
            <w:noProof/>
            <w:webHidden/>
          </w:rPr>
          <w:fldChar w:fldCharType="separate"/>
        </w:r>
        <w:r w:rsidR="0066384A">
          <w:rPr>
            <w:noProof/>
            <w:webHidden/>
          </w:rPr>
          <w:t>51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00" w:history="1">
        <w:r w:rsidR="0066384A" w:rsidRPr="004E16A8">
          <w:rPr>
            <w:rStyle w:val="Hyperlink"/>
            <w:noProof/>
          </w:rPr>
          <w:t>Hình 3</w:t>
        </w:r>
        <w:r w:rsidR="0066384A" w:rsidRPr="004E16A8">
          <w:rPr>
            <w:rStyle w:val="Hyperlink"/>
            <w:noProof/>
          </w:rPr>
          <w:noBreakHyphen/>
          <w:t>12 Activity diagram UC002a</w:t>
        </w:r>
        <w:r w:rsidR="0066384A">
          <w:rPr>
            <w:noProof/>
            <w:webHidden/>
          </w:rPr>
          <w:tab/>
        </w:r>
        <w:r w:rsidR="0066384A">
          <w:rPr>
            <w:noProof/>
            <w:webHidden/>
          </w:rPr>
          <w:fldChar w:fldCharType="begin"/>
        </w:r>
        <w:r w:rsidR="0066384A">
          <w:rPr>
            <w:noProof/>
            <w:webHidden/>
          </w:rPr>
          <w:instrText xml:space="preserve"> PAGEREF _Toc8741700 \h </w:instrText>
        </w:r>
        <w:r w:rsidR="0066384A">
          <w:rPr>
            <w:noProof/>
            <w:webHidden/>
          </w:rPr>
        </w:r>
        <w:r w:rsidR="0066384A">
          <w:rPr>
            <w:noProof/>
            <w:webHidden/>
          </w:rPr>
          <w:fldChar w:fldCharType="separate"/>
        </w:r>
        <w:r w:rsidR="0066384A">
          <w:rPr>
            <w:noProof/>
            <w:webHidden/>
          </w:rPr>
          <w:t>53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01" w:history="1">
        <w:r w:rsidR="0066384A" w:rsidRPr="004E16A8">
          <w:rPr>
            <w:rStyle w:val="Hyperlink"/>
            <w:noProof/>
          </w:rPr>
          <w:t>Hình 3</w:t>
        </w:r>
        <w:r w:rsidR="0066384A" w:rsidRPr="004E16A8">
          <w:rPr>
            <w:rStyle w:val="Hyperlink"/>
            <w:noProof/>
          </w:rPr>
          <w:noBreakHyphen/>
          <w:t>13 Sequence diagram UC002a</w:t>
        </w:r>
        <w:r w:rsidR="0066384A">
          <w:rPr>
            <w:noProof/>
            <w:webHidden/>
          </w:rPr>
          <w:tab/>
        </w:r>
        <w:r w:rsidR="0066384A">
          <w:rPr>
            <w:noProof/>
            <w:webHidden/>
          </w:rPr>
          <w:fldChar w:fldCharType="begin"/>
        </w:r>
        <w:r w:rsidR="0066384A">
          <w:rPr>
            <w:noProof/>
            <w:webHidden/>
          </w:rPr>
          <w:instrText xml:space="preserve"> PAGEREF _Toc8741701 \h </w:instrText>
        </w:r>
        <w:r w:rsidR="0066384A">
          <w:rPr>
            <w:noProof/>
            <w:webHidden/>
          </w:rPr>
        </w:r>
        <w:r w:rsidR="0066384A">
          <w:rPr>
            <w:noProof/>
            <w:webHidden/>
          </w:rPr>
          <w:fldChar w:fldCharType="separate"/>
        </w:r>
        <w:r w:rsidR="0066384A">
          <w:rPr>
            <w:noProof/>
            <w:webHidden/>
          </w:rPr>
          <w:t>53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02" w:history="1">
        <w:r w:rsidR="0066384A" w:rsidRPr="004E16A8">
          <w:rPr>
            <w:rStyle w:val="Hyperlink"/>
            <w:noProof/>
          </w:rPr>
          <w:t>Hình 3</w:t>
        </w:r>
        <w:r w:rsidR="0066384A" w:rsidRPr="004E16A8">
          <w:rPr>
            <w:rStyle w:val="Hyperlink"/>
            <w:noProof/>
          </w:rPr>
          <w:noBreakHyphen/>
          <w:t>14 Activity diagram UC002b</w:t>
        </w:r>
        <w:r w:rsidR="0066384A">
          <w:rPr>
            <w:noProof/>
            <w:webHidden/>
          </w:rPr>
          <w:tab/>
        </w:r>
        <w:r w:rsidR="0066384A">
          <w:rPr>
            <w:noProof/>
            <w:webHidden/>
          </w:rPr>
          <w:fldChar w:fldCharType="begin"/>
        </w:r>
        <w:r w:rsidR="0066384A">
          <w:rPr>
            <w:noProof/>
            <w:webHidden/>
          </w:rPr>
          <w:instrText xml:space="preserve"> PAGEREF _Toc8741702 \h </w:instrText>
        </w:r>
        <w:r w:rsidR="0066384A">
          <w:rPr>
            <w:noProof/>
            <w:webHidden/>
          </w:rPr>
        </w:r>
        <w:r w:rsidR="0066384A">
          <w:rPr>
            <w:noProof/>
            <w:webHidden/>
          </w:rPr>
          <w:fldChar w:fldCharType="separate"/>
        </w:r>
        <w:r w:rsidR="0066384A">
          <w:rPr>
            <w:noProof/>
            <w:webHidden/>
          </w:rPr>
          <w:t>55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03" w:history="1">
        <w:r w:rsidR="0066384A" w:rsidRPr="004E16A8">
          <w:rPr>
            <w:rStyle w:val="Hyperlink"/>
            <w:noProof/>
          </w:rPr>
          <w:t>Hình 3</w:t>
        </w:r>
        <w:r w:rsidR="0066384A" w:rsidRPr="004E16A8">
          <w:rPr>
            <w:rStyle w:val="Hyperlink"/>
            <w:noProof/>
          </w:rPr>
          <w:noBreakHyphen/>
          <w:t>15 Sequence diagram UC002b</w:t>
        </w:r>
        <w:r w:rsidR="0066384A">
          <w:rPr>
            <w:noProof/>
            <w:webHidden/>
          </w:rPr>
          <w:tab/>
        </w:r>
        <w:r w:rsidR="0066384A">
          <w:rPr>
            <w:noProof/>
            <w:webHidden/>
          </w:rPr>
          <w:fldChar w:fldCharType="begin"/>
        </w:r>
        <w:r w:rsidR="0066384A">
          <w:rPr>
            <w:noProof/>
            <w:webHidden/>
          </w:rPr>
          <w:instrText xml:space="preserve"> PAGEREF _Toc8741703 \h </w:instrText>
        </w:r>
        <w:r w:rsidR="0066384A">
          <w:rPr>
            <w:noProof/>
            <w:webHidden/>
          </w:rPr>
        </w:r>
        <w:r w:rsidR="0066384A">
          <w:rPr>
            <w:noProof/>
            <w:webHidden/>
          </w:rPr>
          <w:fldChar w:fldCharType="separate"/>
        </w:r>
        <w:r w:rsidR="0066384A">
          <w:rPr>
            <w:noProof/>
            <w:webHidden/>
          </w:rPr>
          <w:t>55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04" w:history="1">
        <w:r w:rsidR="0066384A" w:rsidRPr="004E16A8">
          <w:rPr>
            <w:rStyle w:val="Hyperlink"/>
            <w:noProof/>
          </w:rPr>
          <w:t>Hình 3</w:t>
        </w:r>
        <w:r w:rsidR="0066384A" w:rsidRPr="004E16A8">
          <w:rPr>
            <w:rStyle w:val="Hyperlink"/>
            <w:noProof/>
          </w:rPr>
          <w:noBreakHyphen/>
          <w:t>16 Activity diagram UC002c</w:t>
        </w:r>
        <w:r w:rsidR="0066384A">
          <w:rPr>
            <w:noProof/>
            <w:webHidden/>
          </w:rPr>
          <w:tab/>
        </w:r>
        <w:r w:rsidR="0066384A">
          <w:rPr>
            <w:noProof/>
            <w:webHidden/>
          </w:rPr>
          <w:fldChar w:fldCharType="begin"/>
        </w:r>
        <w:r w:rsidR="0066384A">
          <w:rPr>
            <w:noProof/>
            <w:webHidden/>
          </w:rPr>
          <w:instrText xml:space="preserve"> PAGEREF _Toc8741704 \h </w:instrText>
        </w:r>
        <w:r w:rsidR="0066384A">
          <w:rPr>
            <w:noProof/>
            <w:webHidden/>
          </w:rPr>
        </w:r>
        <w:r w:rsidR="0066384A">
          <w:rPr>
            <w:noProof/>
            <w:webHidden/>
          </w:rPr>
          <w:fldChar w:fldCharType="separate"/>
        </w:r>
        <w:r w:rsidR="0066384A">
          <w:rPr>
            <w:noProof/>
            <w:webHidden/>
          </w:rPr>
          <w:t>57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05" w:history="1">
        <w:r w:rsidR="0066384A" w:rsidRPr="004E16A8">
          <w:rPr>
            <w:rStyle w:val="Hyperlink"/>
            <w:noProof/>
          </w:rPr>
          <w:t>Hình 3</w:t>
        </w:r>
        <w:r w:rsidR="0066384A" w:rsidRPr="004E16A8">
          <w:rPr>
            <w:rStyle w:val="Hyperlink"/>
            <w:noProof/>
          </w:rPr>
          <w:noBreakHyphen/>
          <w:t>17 Sequence diagram UC002c</w:t>
        </w:r>
        <w:r w:rsidR="0066384A">
          <w:rPr>
            <w:noProof/>
            <w:webHidden/>
          </w:rPr>
          <w:tab/>
        </w:r>
        <w:r w:rsidR="0066384A">
          <w:rPr>
            <w:noProof/>
            <w:webHidden/>
          </w:rPr>
          <w:fldChar w:fldCharType="begin"/>
        </w:r>
        <w:r w:rsidR="0066384A">
          <w:rPr>
            <w:noProof/>
            <w:webHidden/>
          </w:rPr>
          <w:instrText xml:space="preserve"> PAGEREF _Toc8741705 \h </w:instrText>
        </w:r>
        <w:r w:rsidR="0066384A">
          <w:rPr>
            <w:noProof/>
            <w:webHidden/>
          </w:rPr>
        </w:r>
        <w:r w:rsidR="0066384A">
          <w:rPr>
            <w:noProof/>
            <w:webHidden/>
          </w:rPr>
          <w:fldChar w:fldCharType="separate"/>
        </w:r>
        <w:r w:rsidR="0066384A">
          <w:rPr>
            <w:noProof/>
            <w:webHidden/>
          </w:rPr>
          <w:t>57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06" w:history="1">
        <w:r w:rsidR="0066384A" w:rsidRPr="004E16A8">
          <w:rPr>
            <w:rStyle w:val="Hyperlink"/>
            <w:noProof/>
          </w:rPr>
          <w:t>Hình 3</w:t>
        </w:r>
        <w:r w:rsidR="0066384A" w:rsidRPr="004E16A8">
          <w:rPr>
            <w:rStyle w:val="Hyperlink"/>
            <w:noProof/>
          </w:rPr>
          <w:noBreakHyphen/>
          <w:t>18 Activity diagram UC003</w:t>
        </w:r>
        <w:r w:rsidR="0066384A">
          <w:rPr>
            <w:noProof/>
            <w:webHidden/>
          </w:rPr>
          <w:tab/>
        </w:r>
        <w:r w:rsidR="0066384A">
          <w:rPr>
            <w:noProof/>
            <w:webHidden/>
          </w:rPr>
          <w:fldChar w:fldCharType="begin"/>
        </w:r>
        <w:r w:rsidR="0066384A">
          <w:rPr>
            <w:noProof/>
            <w:webHidden/>
          </w:rPr>
          <w:instrText xml:space="preserve"> PAGEREF _Toc8741706 \h </w:instrText>
        </w:r>
        <w:r w:rsidR="0066384A">
          <w:rPr>
            <w:noProof/>
            <w:webHidden/>
          </w:rPr>
        </w:r>
        <w:r w:rsidR="0066384A">
          <w:rPr>
            <w:noProof/>
            <w:webHidden/>
          </w:rPr>
          <w:fldChar w:fldCharType="separate"/>
        </w:r>
        <w:r w:rsidR="0066384A">
          <w:rPr>
            <w:noProof/>
            <w:webHidden/>
          </w:rPr>
          <w:t>59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07" w:history="1">
        <w:r w:rsidR="0066384A" w:rsidRPr="004E16A8">
          <w:rPr>
            <w:rStyle w:val="Hyperlink"/>
            <w:noProof/>
          </w:rPr>
          <w:t>Hình 3</w:t>
        </w:r>
        <w:r w:rsidR="0066384A" w:rsidRPr="004E16A8">
          <w:rPr>
            <w:rStyle w:val="Hyperlink"/>
            <w:noProof/>
          </w:rPr>
          <w:noBreakHyphen/>
          <w:t>19 Sequence diagram UC003</w:t>
        </w:r>
        <w:r w:rsidR="0066384A">
          <w:rPr>
            <w:noProof/>
            <w:webHidden/>
          </w:rPr>
          <w:tab/>
        </w:r>
        <w:r w:rsidR="0066384A">
          <w:rPr>
            <w:noProof/>
            <w:webHidden/>
          </w:rPr>
          <w:fldChar w:fldCharType="begin"/>
        </w:r>
        <w:r w:rsidR="0066384A">
          <w:rPr>
            <w:noProof/>
            <w:webHidden/>
          </w:rPr>
          <w:instrText xml:space="preserve"> PAGEREF _Toc8741707 \h </w:instrText>
        </w:r>
        <w:r w:rsidR="0066384A">
          <w:rPr>
            <w:noProof/>
            <w:webHidden/>
          </w:rPr>
        </w:r>
        <w:r w:rsidR="0066384A">
          <w:rPr>
            <w:noProof/>
            <w:webHidden/>
          </w:rPr>
          <w:fldChar w:fldCharType="separate"/>
        </w:r>
        <w:r w:rsidR="0066384A">
          <w:rPr>
            <w:noProof/>
            <w:webHidden/>
          </w:rPr>
          <w:t>59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08" w:history="1">
        <w:r w:rsidR="0066384A" w:rsidRPr="004E16A8">
          <w:rPr>
            <w:rStyle w:val="Hyperlink"/>
            <w:noProof/>
          </w:rPr>
          <w:t>Hình 3</w:t>
        </w:r>
        <w:r w:rsidR="0066384A" w:rsidRPr="004E16A8">
          <w:rPr>
            <w:rStyle w:val="Hyperlink"/>
            <w:noProof/>
          </w:rPr>
          <w:noBreakHyphen/>
          <w:t>20 Activity diagram UC004</w:t>
        </w:r>
        <w:r w:rsidR="0066384A">
          <w:rPr>
            <w:noProof/>
            <w:webHidden/>
          </w:rPr>
          <w:tab/>
        </w:r>
        <w:r w:rsidR="0066384A">
          <w:rPr>
            <w:noProof/>
            <w:webHidden/>
          </w:rPr>
          <w:fldChar w:fldCharType="begin"/>
        </w:r>
        <w:r w:rsidR="0066384A">
          <w:rPr>
            <w:noProof/>
            <w:webHidden/>
          </w:rPr>
          <w:instrText xml:space="preserve"> PAGEREF _Toc8741708 \h </w:instrText>
        </w:r>
        <w:r w:rsidR="0066384A">
          <w:rPr>
            <w:noProof/>
            <w:webHidden/>
          </w:rPr>
        </w:r>
        <w:r w:rsidR="0066384A">
          <w:rPr>
            <w:noProof/>
            <w:webHidden/>
          </w:rPr>
          <w:fldChar w:fldCharType="separate"/>
        </w:r>
        <w:r w:rsidR="0066384A">
          <w:rPr>
            <w:noProof/>
            <w:webHidden/>
          </w:rPr>
          <w:t>60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09" w:history="1">
        <w:r w:rsidR="0066384A" w:rsidRPr="004E16A8">
          <w:rPr>
            <w:rStyle w:val="Hyperlink"/>
            <w:noProof/>
          </w:rPr>
          <w:t>Hình 3</w:t>
        </w:r>
        <w:r w:rsidR="0066384A" w:rsidRPr="004E16A8">
          <w:rPr>
            <w:rStyle w:val="Hyperlink"/>
            <w:noProof/>
          </w:rPr>
          <w:noBreakHyphen/>
          <w:t>21 Sequence diagram UC004</w:t>
        </w:r>
        <w:r w:rsidR="0066384A">
          <w:rPr>
            <w:noProof/>
            <w:webHidden/>
          </w:rPr>
          <w:tab/>
        </w:r>
        <w:r w:rsidR="0066384A">
          <w:rPr>
            <w:noProof/>
            <w:webHidden/>
          </w:rPr>
          <w:fldChar w:fldCharType="begin"/>
        </w:r>
        <w:r w:rsidR="0066384A">
          <w:rPr>
            <w:noProof/>
            <w:webHidden/>
          </w:rPr>
          <w:instrText xml:space="preserve"> PAGEREF _Toc8741709 \h </w:instrText>
        </w:r>
        <w:r w:rsidR="0066384A">
          <w:rPr>
            <w:noProof/>
            <w:webHidden/>
          </w:rPr>
        </w:r>
        <w:r w:rsidR="0066384A">
          <w:rPr>
            <w:noProof/>
            <w:webHidden/>
          </w:rPr>
          <w:fldChar w:fldCharType="separate"/>
        </w:r>
        <w:r w:rsidR="0066384A">
          <w:rPr>
            <w:noProof/>
            <w:webHidden/>
          </w:rPr>
          <w:t>61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10" w:history="1">
        <w:r w:rsidR="0066384A" w:rsidRPr="004E16A8">
          <w:rPr>
            <w:rStyle w:val="Hyperlink"/>
            <w:noProof/>
          </w:rPr>
          <w:t>Hình 3</w:t>
        </w:r>
        <w:r w:rsidR="0066384A" w:rsidRPr="004E16A8">
          <w:rPr>
            <w:rStyle w:val="Hyperlink"/>
            <w:noProof/>
          </w:rPr>
          <w:noBreakHyphen/>
          <w:t>22 Activity diagram UC004a</w:t>
        </w:r>
        <w:r w:rsidR="0066384A">
          <w:rPr>
            <w:noProof/>
            <w:webHidden/>
          </w:rPr>
          <w:tab/>
        </w:r>
        <w:r w:rsidR="0066384A">
          <w:rPr>
            <w:noProof/>
            <w:webHidden/>
          </w:rPr>
          <w:fldChar w:fldCharType="begin"/>
        </w:r>
        <w:r w:rsidR="0066384A">
          <w:rPr>
            <w:noProof/>
            <w:webHidden/>
          </w:rPr>
          <w:instrText xml:space="preserve"> PAGEREF _Toc8741710 \h </w:instrText>
        </w:r>
        <w:r w:rsidR="0066384A">
          <w:rPr>
            <w:noProof/>
            <w:webHidden/>
          </w:rPr>
        </w:r>
        <w:r w:rsidR="0066384A">
          <w:rPr>
            <w:noProof/>
            <w:webHidden/>
          </w:rPr>
          <w:fldChar w:fldCharType="separate"/>
        </w:r>
        <w:r w:rsidR="0066384A">
          <w:rPr>
            <w:noProof/>
            <w:webHidden/>
          </w:rPr>
          <w:t>63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11" w:history="1">
        <w:r w:rsidR="0066384A" w:rsidRPr="004E16A8">
          <w:rPr>
            <w:rStyle w:val="Hyperlink"/>
            <w:noProof/>
          </w:rPr>
          <w:t>Hình 3</w:t>
        </w:r>
        <w:r w:rsidR="0066384A" w:rsidRPr="004E16A8">
          <w:rPr>
            <w:rStyle w:val="Hyperlink"/>
            <w:noProof/>
          </w:rPr>
          <w:noBreakHyphen/>
          <w:t>23 Sequence diagram UC004a</w:t>
        </w:r>
        <w:r w:rsidR="0066384A">
          <w:rPr>
            <w:noProof/>
            <w:webHidden/>
          </w:rPr>
          <w:tab/>
        </w:r>
        <w:r w:rsidR="0066384A">
          <w:rPr>
            <w:noProof/>
            <w:webHidden/>
          </w:rPr>
          <w:fldChar w:fldCharType="begin"/>
        </w:r>
        <w:r w:rsidR="0066384A">
          <w:rPr>
            <w:noProof/>
            <w:webHidden/>
          </w:rPr>
          <w:instrText xml:space="preserve"> PAGEREF _Toc8741711 \h </w:instrText>
        </w:r>
        <w:r w:rsidR="0066384A">
          <w:rPr>
            <w:noProof/>
            <w:webHidden/>
          </w:rPr>
        </w:r>
        <w:r w:rsidR="0066384A">
          <w:rPr>
            <w:noProof/>
            <w:webHidden/>
          </w:rPr>
          <w:fldChar w:fldCharType="separate"/>
        </w:r>
        <w:r w:rsidR="0066384A">
          <w:rPr>
            <w:noProof/>
            <w:webHidden/>
          </w:rPr>
          <w:t>63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12" w:history="1">
        <w:r w:rsidR="0066384A" w:rsidRPr="004E16A8">
          <w:rPr>
            <w:rStyle w:val="Hyperlink"/>
            <w:noProof/>
          </w:rPr>
          <w:t>Hình 3</w:t>
        </w:r>
        <w:r w:rsidR="0066384A" w:rsidRPr="004E16A8">
          <w:rPr>
            <w:rStyle w:val="Hyperlink"/>
            <w:noProof/>
          </w:rPr>
          <w:noBreakHyphen/>
          <w:t>24 Activity diagram UC004b</w:t>
        </w:r>
        <w:r w:rsidR="0066384A">
          <w:rPr>
            <w:noProof/>
            <w:webHidden/>
          </w:rPr>
          <w:tab/>
        </w:r>
        <w:r w:rsidR="0066384A">
          <w:rPr>
            <w:noProof/>
            <w:webHidden/>
          </w:rPr>
          <w:fldChar w:fldCharType="begin"/>
        </w:r>
        <w:r w:rsidR="0066384A">
          <w:rPr>
            <w:noProof/>
            <w:webHidden/>
          </w:rPr>
          <w:instrText xml:space="preserve"> PAGEREF _Toc8741712 \h </w:instrText>
        </w:r>
        <w:r w:rsidR="0066384A">
          <w:rPr>
            <w:noProof/>
            <w:webHidden/>
          </w:rPr>
        </w:r>
        <w:r w:rsidR="0066384A">
          <w:rPr>
            <w:noProof/>
            <w:webHidden/>
          </w:rPr>
          <w:fldChar w:fldCharType="separate"/>
        </w:r>
        <w:r w:rsidR="0066384A">
          <w:rPr>
            <w:noProof/>
            <w:webHidden/>
          </w:rPr>
          <w:t>65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13" w:history="1">
        <w:r w:rsidR="0066384A" w:rsidRPr="004E16A8">
          <w:rPr>
            <w:rStyle w:val="Hyperlink"/>
            <w:noProof/>
          </w:rPr>
          <w:t>Hình 3</w:t>
        </w:r>
        <w:r w:rsidR="0066384A" w:rsidRPr="004E16A8">
          <w:rPr>
            <w:rStyle w:val="Hyperlink"/>
            <w:noProof/>
          </w:rPr>
          <w:noBreakHyphen/>
          <w:t>25 Sequence diagram UC004b</w:t>
        </w:r>
        <w:r w:rsidR="0066384A">
          <w:rPr>
            <w:noProof/>
            <w:webHidden/>
          </w:rPr>
          <w:tab/>
        </w:r>
        <w:r w:rsidR="0066384A">
          <w:rPr>
            <w:noProof/>
            <w:webHidden/>
          </w:rPr>
          <w:fldChar w:fldCharType="begin"/>
        </w:r>
        <w:r w:rsidR="0066384A">
          <w:rPr>
            <w:noProof/>
            <w:webHidden/>
          </w:rPr>
          <w:instrText xml:space="preserve"> PAGEREF _Toc8741713 \h </w:instrText>
        </w:r>
        <w:r w:rsidR="0066384A">
          <w:rPr>
            <w:noProof/>
            <w:webHidden/>
          </w:rPr>
        </w:r>
        <w:r w:rsidR="0066384A">
          <w:rPr>
            <w:noProof/>
            <w:webHidden/>
          </w:rPr>
          <w:fldChar w:fldCharType="separate"/>
        </w:r>
        <w:r w:rsidR="0066384A">
          <w:rPr>
            <w:noProof/>
            <w:webHidden/>
          </w:rPr>
          <w:t>65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14" w:history="1">
        <w:r w:rsidR="0066384A" w:rsidRPr="004E16A8">
          <w:rPr>
            <w:rStyle w:val="Hyperlink"/>
            <w:noProof/>
          </w:rPr>
          <w:t>Hình 3</w:t>
        </w:r>
        <w:r w:rsidR="0066384A" w:rsidRPr="004E16A8">
          <w:rPr>
            <w:rStyle w:val="Hyperlink"/>
            <w:noProof/>
          </w:rPr>
          <w:noBreakHyphen/>
          <w:t>26 Activity diagram UC005</w:t>
        </w:r>
        <w:r w:rsidR="0066384A">
          <w:rPr>
            <w:noProof/>
            <w:webHidden/>
          </w:rPr>
          <w:tab/>
        </w:r>
        <w:r w:rsidR="0066384A">
          <w:rPr>
            <w:noProof/>
            <w:webHidden/>
          </w:rPr>
          <w:fldChar w:fldCharType="begin"/>
        </w:r>
        <w:r w:rsidR="0066384A">
          <w:rPr>
            <w:noProof/>
            <w:webHidden/>
          </w:rPr>
          <w:instrText xml:space="preserve"> PAGEREF _Toc8741714 \h </w:instrText>
        </w:r>
        <w:r w:rsidR="0066384A">
          <w:rPr>
            <w:noProof/>
            <w:webHidden/>
          </w:rPr>
        </w:r>
        <w:r w:rsidR="0066384A">
          <w:rPr>
            <w:noProof/>
            <w:webHidden/>
          </w:rPr>
          <w:fldChar w:fldCharType="separate"/>
        </w:r>
        <w:r w:rsidR="0066384A">
          <w:rPr>
            <w:noProof/>
            <w:webHidden/>
          </w:rPr>
          <w:t>68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15" w:history="1">
        <w:r w:rsidR="0066384A" w:rsidRPr="004E16A8">
          <w:rPr>
            <w:rStyle w:val="Hyperlink"/>
            <w:noProof/>
          </w:rPr>
          <w:t>Hình 3</w:t>
        </w:r>
        <w:r w:rsidR="0066384A" w:rsidRPr="004E16A8">
          <w:rPr>
            <w:rStyle w:val="Hyperlink"/>
            <w:noProof/>
          </w:rPr>
          <w:noBreakHyphen/>
          <w:t>27 Sequence diagram UC005</w:t>
        </w:r>
        <w:r w:rsidR="0066384A">
          <w:rPr>
            <w:noProof/>
            <w:webHidden/>
          </w:rPr>
          <w:tab/>
        </w:r>
        <w:r w:rsidR="0066384A">
          <w:rPr>
            <w:noProof/>
            <w:webHidden/>
          </w:rPr>
          <w:fldChar w:fldCharType="begin"/>
        </w:r>
        <w:r w:rsidR="0066384A">
          <w:rPr>
            <w:noProof/>
            <w:webHidden/>
          </w:rPr>
          <w:instrText xml:space="preserve"> PAGEREF _Toc8741715 \h </w:instrText>
        </w:r>
        <w:r w:rsidR="0066384A">
          <w:rPr>
            <w:noProof/>
            <w:webHidden/>
          </w:rPr>
        </w:r>
        <w:r w:rsidR="0066384A">
          <w:rPr>
            <w:noProof/>
            <w:webHidden/>
          </w:rPr>
          <w:fldChar w:fldCharType="separate"/>
        </w:r>
        <w:r w:rsidR="0066384A">
          <w:rPr>
            <w:noProof/>
            <w:webHidden/>
          </w:rPr>
          <w:t>69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16" w:history="1">
        <w:r w:rsidR="0066384A" w:rsidRPr="004E16A8">
          <w:rPr>
            <w:rStyle w:val="Hyperlink"/>
            <w:noProof/>
          </w:rPr>
          <w:t>Hình 3</w:t>
        </w:r>
        <w:r w:rsidR="0066384A" w:rsidRPr="004E16A8">
          <w:rPr>
            <w:rStyle w:val="Hyperlink"/>
            <w:noProof/>
          </w:rPr>
          <w:noBreakHyphen/>
          <w:t>28 Activity diagram UC006</w:t>
        </w:r>
        <w:r w:rsidR="0066384A">
          <w:rPr>
            <w:noProof/>
            <w:webHidden/>
          </w:rPr>
          <w:tab/>
        </w:r>
        <w:r w:rsidR="0066384A">
          <w:rPr>
            <w:noProof/>
            <w:webHidden/>
          </w:rPr>
          <w:fldChar w:fldCharType="begin"/>
        </w:r>
        <w:r w:rsidR="0066384A">
          <w:rPr>
            <w:noProof/>
            <w:webHidden/>
          </w:rPr>
          <w:instrText xml:space="preserve"> PAGEREF _Toc8741716 \h </w:instrText>
        </w:r>
        <w:r w:rsidR="0066384A">
          <w:rPr>
            <w:noProof/>
            <w:webHidden/>
          </w:rPr>
        </w:r>
        <w:r w:rsidR="0066384A">
          <w:rPr>
            <w:noProof/>
            <w:webHidden/>
          </w:rPr>
          <w:fldChar w:fldCharType="separate"/>
        </w:r>
        <w:r w:rsidR="0066384A">
          <w:rPr>
            <w:noProof/>
            <w:webHidden/>
          </w:rPr>
          <w:t>71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17" w:history="1">
        <w:r w:rsidR="0066384A" w:rsidRPr="004E16A8">
          <w:rPr>
            <w:rStyle w:val="Hyperlink"/>
            <w:noProof/>
          </w:rPr>
          <w:t>Hình 3</w:t>
        </w:r>
        <w:r w:rsidR="0066384A" w:rsidRPr="004E16A8">
          <w:rPr>
            <w:rStyle w:val="Hyperlink"/>
            <w:noProof/>
          </w:rPr>
          <w:noBreakHyphen/>
          <w:t>29 Sequence diagram UC006</w:t>
        </w:r>
        <w:r w:rsidR="0066384A">
          <w:rPr>
            <w:noProof/>
            <w:webHidden/>
          </w:rPr>
          <w:tab/>
        </w:r>
        <w:r w:rsidR="0066384A">
          <w:rPr>
            <w:noProof/>
            <w:webHidden/>
          </w:rPr>
          <w:fldChar w:fldCharType="begin"/>
        </w:r>
        <w:r w:rsidR="0066384A">
          <w:rPr>
            <w:noProof/>
            <w:webHidden/>
          </w:rPr>
          <w:instrText xml:space="preserve"> PAGEREF _Toc8741717 \h </w:instrText>
        </w:r>
        <w:r w:rsidR="0066384A">
          <w:rPr>
            <w:noProof/>
            <w:webHidden/>
          </w:rPr>
        </w:r>
        <w:r w:rsidR="0066384A">
          <w:rPr>
            <w:noProof/>
            <w:webHidden/>
          </w:rPr>
          <w:fldChar w:fldCharType="separate"/>
        </w:r>
        <w:r w:rsidR="0066384A">
          <w:rPr>
            <w:noProof/>
            <w:webHidden/>
          </w:rPr>
          <w:t>71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18" w:history="1">
        <w:r w:rsidR="0066384A" w:rsidRPr="004E16A8">
          <w:rPr>
            <w:rStyle w:val="Hyperlink"/>
            <w:noProof/>
          </w:rPr>
          <w:t>Hình 3</w:t>
        </w:r>
        <w:r w:rsidR="0066384A" w:rsidRPr="004E16A8">
          <w:rPr>
            <w:rStyle w:val="Hyperlink"/>
            <w:noProof/>
          </w:rPr>
          <w:noBreakHyphen/>
          <w:t>30 Activity diagram UC006a1</w:t>
        </w:r>
        <w:r w:rsidR="0066384A">
          <w:rPr>
            <w:noProof/>
            <w:webHidden/>
          </w:rPr>
          <w:tab/>
        </w:r>
        <w:r w:rsidR="0066384A">
          <w:rPr>
            <w:noProof/>
            <w:webHidden/>
          </w:rPr>
          <w:fldChar w:fldCharType="begin"/>
        </w:r>
        <w:r w:rsidR="0066384A">
          <w:rPr>
            <w:noProof/>
            <w:webHidden/>
          </w:rPr>
          <w:instrText xml:space="preserve"> PAGEREF _Toc8741718 \h </w:instrText>
        </w:r>
        <w:r w:rsidR="0066384A">
          <w:rPr>
            <w:noProof/>
            <w:webHidden/>
          </w:rPr>
        </w:r>
        <w:r w:rsidR="0066384A">
          <w:rPr>
            <w:noProof/>
            <w:webHidden/>
          </w:rPr>
          <w:fldChar w:fldCharType="separate"/>
        </w:r>
        <w:r w:rsidR="0066384A">
          <w:rPr>
            <w:noProof/>
            <w:webHidden/>
          </w:rPr>
          <w:t>74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19" w:history="1">
        <w:r w:rsidR="0066384A" w:rsidRPr="004E16A8">
          <w:rPr>
            <w:rStyle w:val="Hyperlink"/>
            <w:noProof/>
          </w:rPr>
          <w:t>Hình 3</w:t>
        </w:r>
        <w:r w:rsidR="0066384A" w:rsidRPr="004E16A8">
          <w:rPr>
            <w:rStyle w:val="Hyperlink"/>
            <w:noProof/>
          </w:rPr>
          <w:noBreakHyphen/>
          <w:t>31 Sequence diagram UC006a1</w:t>
        </w:r>
        <w:r w:rsidR="0066384A">
          <w:rPr>
            <w:noProof/>
            <w:webHidden/>
          </w:rPr>
          <w:tab/>
        </w:r>
        <w:r w:rsidR="0066384A">
          <w:rPr>
            <w:noProof/>
            <w:webHidden/>
          </w:rPr>
          <w:fldChar w:fldCharType="begin"/>
        </w:r>
        <w:r w:rsidR="0066384A">
          <w:rPr>
            <w:noProof/>
            <w:webHidden/>
          </w:rPr>
          <w:instrText xml:space="preserve"> PAGEREF _Toc8741719 \h </w:instrText>
        </w:r>
        <w:r w:rsidR="0066384A">
          <w:rPr>
            <w:noProof/>
            <w:webHidden/>
          </w:rPr>
        </w:r>
        <w:r w:rsidR="0066384A">
          <w:rPr>
            <w:noProof/>
            <w:webHidden/>
          </w:rPr>
          <w:fldChar w:fldCharType="separate"/>
        </w:r>
        <w:r w:rsidR="0066384A">
          <w:rPr>
            <w:noProof/>
            <w:webHidden/>
          </w:rPr>
          <w:t>75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20" w:history="1">
        <w:r w:rsidR="0066384A" w:rsidRPr="004E16A8">
          <w:rPr>
            <w:rStyle w:val="Hyperlink"/>
            <w:noProof/>
          </w:rPr>
          <w:t>Hình 3</w:t>
        </w:r>
        <w:r w:rsidR="0066384A" w:rsidRPr="004E16A8">
          <w:rPr>
            <w:rStyle w:val="Hyperlink"/>
            <w:noProof/>
          </w:rPr>
          <w:noBreakHyphen/>
          <w:t>32 Activity diagram UC006a2</w:t>
        </w:r>
        <w:r w:rsidR="0066384A">
          <w:rPr>
            <w:noProof/>
            <w:webHidden/>
          </w:rPr>
          <w:tab/>
        </w:r>
        <w:r w:rsidR="0066384A">
          <w:rPr>
            <w:noProof/>
            <w:webHidden/>
          </w:rPr>
          <w:fldChar w:fldCharType="begin"/>
        </w:r>
        <w:r w:rsidR="0066384A">
          <w:rPr>
            <w:noProof/>
            <w:webHidden/>
          </w:rPr>
          <w:instrText xml:space="preserve"> PAGEREF _Toc8741720 \h </w:instrText>
        </w:r>
        <w:r w:rsidR="0066384A">
          <w:rPr>
            <w:noProof/>
            <w:webHidden/>
          </w:rPr>
        </w:r>
        <w:r w:rsidR="0066384A">
          <w:rPr>
            <w:noProof/>
            <w:webHidden/>
          </w:rPr>
          <w:fldChar w:fldCharType="separate"/>
        </w:r>
        <w:r w:rsidR="0066384A">
          <w:rPr>
            <w:noProof/>
            <w:webHidden/>
          </w:rPr>
          <w:t>77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21" w:history="1">
        <w:r w:rsidR="0066384A" w:rsidRPr="004E16A8">
          <w:rPr>
            <w:rStyle w:val="Hyperlink"/>
            <w:noProof/>
          </w:rPr>
          <w:t>Hình 3</w:t>
        </w:r>
        <w:r w:rsidR="0066384A" w:rsidRPr="004E16A8">
          <w:rPr>
            <w:rStyle w:val="Hyperlink"/>
            <w:noProof/>
          </w:rPr>
          <w:noBreakHyphen/>
          <w:t>33 Sequence diagram UC006a2</w:t>
        </w:r>
        <w:r w:rsidR="0066384A">
          <w:rPr>
            <w:noProof/>
            <w:webHidden/>
          </w:rPr>
          <w:tab/>
        </w:r>
        <w:r w:rsidR="0066384A">
          <w:rPr>
            <w:noProof/>
            <w:webHidden/>
          </w:rPr>
          <w:fldChar w:fldCharType="begin"/>
        </w:r>
        <w:r w:rsidR="0066384A">
          <w:rPr>
            <w:noProof/>
            <w:webHidden/>
          </w:rPr>
          <w:instrText xml:space="preserve"> PAGEREF _Toc8741721 \h </w:instrText>
        </w:r>
        <w:r w:rsidR="0066384A">
          <w:rPr>
            <w:noProof/>
            <w:webHidden/>
          </w:rPr>
        </w:r>
        <w:r w:rsidR="0066384A">
          <w:rPr>
            <w:noProof/>
            <w:webHidden/>
          </w:rPr>
          <w:fldChar w:fldCharType="separate"/>
        </w:r>
        <w:r w:rsidR="0066384A">
          <w:rPr>
            <w:noProof/>
            <w:webHidden/>
          </w:rPr>
          <w:t>77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22" w:history="1">
        <w:r w:rsidR="0066384A" w:rsidRPr="004E16A8">
          <w:rPr>
            <w:rStyle w:val="Hyperlink"/>
            <w:noProof/>
          </w:rPr>
          <w:t>Hình 3</w:t>
        </w:r>
        <w:r w:rsidR="0066384A" w:rsidRPr="004E16A8">
          <w:rPr>
            <w:rStyle w:val="Hyperlink"/>
            <w:noProof/>
          </w:rPr>
          <w:noBreakHyphen/>
          <w:t>34 Activity diagram UC006b</w:t>
        </w:r>
        <w:r w:rsidR="0066384A">
          <w:rPr>
            <w:noProof/>
            <w:webHidden/>
          </w:rPr>
          <w:tab/>
        </w:r>
        <w:r w:rsidR="0066384A">
          <w:rPr>
            <w:noProof/>
            <w:webHidden/>
          </w:rPr>
          <w:fldChar w:fldCharType="begin"/>
        </w:r>
        <w:r w:rsidR="0066384A">
          <w:rPr>
            <w:noProof/>
            <w:webHidden/>
          </w:rPr>
          <w:instrText xml:space="preserve"> PAGEREF _Toc8741722 \h </w:instrText>
        </w:r>
        <w:r w:rsidR="0066384A">
          <w:rPr>
            <w:noProof/>
            <w:webHidden/>
          </w:rPr>
        </w:r>
        <w:r w:rsidR="0066384A">
          <w:rPr>
            <w:noProof/>
            <w:webHidden/>
          </w:rPr>
          <w:fldChar w:fldCharType="separate"/>
        </w:r>
        <w:r w:rsidR="0066384A">
          <w:rPr>
            <w:noProof/>
            <w:webHidden/>
          </w:rPr>
          <w:t>79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23" w:history="1">
        <w:r w:rsidR="0066384A" w:rsidRPr="004E16A8">
          <w:rPr>
            <w:rStyle w:val="Hyperlink"/>
            <w:noProof/>
          </w:rPr>
          <w:t>Hình 3</w:t>
        </w:r>
        <w:r w:rsidR="0066384A" w:rsidRPr="004E16A8">
          <w:rPr>
            <w:rStyle w:val="Hyperlink"/>
            <w:noProof/>
          </w:rPr>
          <w:noBreakHyphen/>
          <w:t>35 Sequence diagram UC006b</w:t>
        </w:r>
        <w:r w:rsidR="0066384A">
          <w:rPr>
            <w:noProof/>
            <w:webHidden/>
          </w:rPr>
          <w:tab/>
        </w:r>
        <w:r w:rsidR="0066384A">
          <w:rPr>
            <w:noProof/>
            <w:webHidden/>
          </w:rPr>
          <w:fldChar w:fldCharType="begin"/>
        </w:r>
        <w:r w:rsidR="0066384A">
          <w:rPr>
            <w:noProof/>
            <w:webHidden/>
          </w:rPr>
          <w:instrText xml:space="preserve"> PAGEREF _Toc8741723 \h </w:instrText>
        </w:r>
        <w:r w:rsidR="0066384A">
          <w:rPr>
            <w:noProof/>
            <w:webHidden/>
          </w:rPr>
        </w:r>
        <w:r w:rsidR="0066384A">
          <w:rPr>
            <w:noProof/>
            <w:webHidden/>
          </w:rPr>
          <w:fldChar w:fldCharType="separate"/>
        </w:r>
        <w:r w:rsidR="0066384A">
          <w:rPr>
            <w:noProof/>
            <w:webHidden/>
          </w:rPr>
          <w:t>80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24" w:history="1">
        <w:r w:rsidR="0066384A" w:rsidRPr="004E16A8">
          <w:rPr>
            <w:rStyle w:val="Hyperlink"/>
            <w:noProof/>
          </w:rPr>
          <w:t>Hình 3</w:t>
        </w:r>
        <w:r w:rsidR="0066384A" w:rsidRPr="004E16A8">
          <w:rPr>
            <w:rStyle w:val="Hyperlink"/>
            <w:noProof/>
          </w:rPr>
          <w:noBreakHyphen/>
          <w:t>36 Activity diagram UC006c</w:t>
        </w:r>
        <w:r w:rsidR="0066384A">
          <w:rPr>
            <w:noProof/>
            <w:webHidden/>
          </w:rPr>
          <w:tab/>
        </w:r>
        <w:r w:rsidR="0066384A">
          <w:rPr>
            <w:noProof/>
            <w:webHidden/>
          </w:rPr>
          <w:fldChar w:fldCharType="begin"/>
        </w:r>
        <w:r w:rsidR="0066384A">
          <w:rPr>
            <w:noProof/>
            <w:webHidden/>
          </w:rPr>
          <w:instrText xml:space="preserve"> PAGEREF _Toc8741724 \h </w:instrText>
        </w:r>
        <w:r w:rsidR="0066384A">
          <w:rPr>
            <w:noProof/>
            <w:webHidden/>
          </w:rPr>
        </w:r>
        <w:r w:rsidR="0066384A">
          <w:rPr>
            <w:noProof/>
            <w:webHidden/>
          </w:rPr>
          <w:fldChar w:fldCharType="separate"/>
        </w:r>
        <w:r w:rsidR="0066384A">
          <w:rPr>
            <w:noProof/>
            <w:webHidden/>
          </w:rPr>
          <w:t>82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25" w:history="1">
        <w:r w:rsidR="0066384A" w:rsidRPr="004E16A8">
          <w:rPr>
            <w:rStyle w:val="Hyperlink"/>
            <w:noProof/>
          </w:rPr>
          <w:t>Hình 3</w:t>
        </w:r>
        <w:r w:rsidR="0066384A" w:rsidRPr="004E16A8">
          <w:rPr>
            <w:rStyle w:val="Hyperlink"/>
            <w:noProof/>
          </w:rPr>
          <w:noBreakHyphen/>
          <w:t>37 Sequence diagram UC006c</w:t>
        </w:r>
        <w:r w:rsidR="0066384A">
          <w:rPr>
            <w:noProof/>
            <w:webHidden/>
          </w:rPr>
          <w:tab/>
        </w:r>
        <w:r w:rsidR="0066384A">
          <w:rPr>
            <w:noProof/>
            <w:webHidden/>
          </w:rPr>
          <w:fldChar w:fldCharType="begin"/>
        </w:r>
        <w:r w:rsidR="0066384A">
          <w:rPr>
            <w:noProof/>
            <w:webHidden/>
          </w:rPr>
          <w:instrText xml:space="preserve"> PAGEREF _Toc8741725 \h </w:instrText>
        </w:r>
        <w:r w:rsidR="0066384A">
          <w:rPr>
            <w:noProof/>
            <w:webHidden/>
          </w:rPr>
        </w:r>
        <w:r w:rsidR="0066384A">
          <w:rPr>
            <w:noProof/>
            <w:webHidden/>
          </w:rPr>
          <w:fldChar w:fldCharType="separate"/>
        </w:r>
        <w:r w:rsidR="0066384A">
          <w:rPr>
            <w:noProof/>
            <w:webHidden/>
          </w:rPr>
          <w:t>83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26" w:history="1">
        <w:r w:rsidR="0066384A" w:rsidRPr="004E16A8">
          <w:rPr>
            <w:rStyle w:val="Hyperlink"/>
            <w:noProof/>
          </w:rPr>
          <w:t>Hình 3</w:t>
        </w:r>
        <w:r w:rsidR="0066384A" w:rsidRPr="004E16A8">
          <w:rPr>
            <w:rStyle w:val="Hyperlink"/>
            <w:noProof/>
          </w:rPr>
          <w:noBreakHyphen/>
          <w:t>38 Activity diagram UC007</w:t>
        </w:r>
        <w:r w:rsidR="0066384A">
          <w:rPr>
            <w:noProof/>
            <w:webHidden/>
          </w:rPr>
          <w:tab/>
        </w:r>
        <w:r w:rsidR="0066384A">
          <w:rPr>
            <w:noProof/>
            <w:webHidden/>
          </w:rPr>
          <w:fldChar w:fldCharType="begin"/>
        </w:r>
        <w:r w:rsidR="0066384A">
          <w:rPr>
            <w:noProof/>
            <w:webHidden/>
          </w:rPr>
          <w:instrText xml:space="preserve"> PAGEREF _Toc8741726 \h </w:instrText>
        </w:r>
        <w:r w:rsidR="0066384A">
          <w:rPr>
            <w:noProof/>
            <w:webHidden/>
          </w:rPr>
        </w:r>
        <w:r w:rsidR="0066384A">
          <w:rPr>
            <w:noProof/>
            <w:webHidden/>
          </w:rPr>
          <w:fldChar w:fldCharType="separate"/>
        </w:r>
        <w:r w:rsidR="0066384A">
          <w:rPr>
            <w:noProof/>
            <w:webHidden/>
          </w:rPr>
          <w:t>85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27" w:history="1">
        <w:r w:rsidR="0066384A" w:rsidRPr="004E16A8">
          <w:rPr>
            <w:rStyle w:val="Hyperlink"/>
            <w:noProof/>
          </w:rPr>
          <w:t>Hình 3</w:t>
        </w:r>
        <w:r w:rsidR="0066384A" w:rsidRPr="004E16A8">
          <w:rPr>
            <w:rStyle w:val="Hyperlink"/>
            <w:noProof/>
          </w:rPr>
          <w:noBreakHyphen/>
          <w:t>39 Sequence diagram UC007</w:t>
        </w:r>
        <w:r w:rsidR="0066384A">
          <w:rPr>
            <w:noProof/>
            <w:webHidden/>
          </w:rPr>
          <w:tab/>
        </w:r>
        <w:r w:rsidR="0066384A">
          <w:rPr>
            <w:noProof/>
            <w:webHidden/>
          </w:rPr>
          <w:fldChar w:fldCharType="begin"/>
        </w:r>
        <w:r w:rsidR="0066384A">
          <w:rPr>
            <w:noProof/>
            <w:webHidden/>
          </w:rPr>
          <w:instrText xml:space="preserve"> PAGEREF _Toc8741727 \h </w:instrText>
        </w:r>
        <w:r w:rsidR="0066384A">
          <w:rPr>
            <w:noProof/>
            <w:webHidden/>
          </w:rPr>
        </w:r>
        <w:r w:rsidR="0066384A">
          <w:rPr>
            <w:noProof/>
            <w:webHidden/>
          </w:rPr>
          <w:fldChar w:fldCharType="separate"/>
        </w:r>
        <w:r w:rsidR="0066384A">
          <w:rPr>
            <w:noProof/>
            <w:webHidden/>
          </w:rPr>
          <w:t>86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28" w:history="1">
        <w:r w:rsidR="0066384A" w:rsidRPr="004E16A8">
          <w:rPr>
            <w:rStyle w:val="Hyperlink"/>
            <w:noProof/>
          </w:rPr>
          <w:t>Hình 3</w:t>
        </w:r>
        <w:r w:rsidR="0066384A" w:rsidRPr="004E16A8">
          <w:rPr>
            <w:rStyle w:val="Hyperlink"/>
            <w:noProof/>
          </w:rPr>
          <w:noBreakHyphen/>
          <w:t>40 Activity diagram UC008</w:t>
        </w:r>
        <w:r w:rsidR="0066384A">
          <w:rPr>
            <w:noProof/>
            <w:webHidden/>
          </w:rPr>
          <w:tab/>
        </w:r>
        <w:r w:rsidR="0066384A">
          <w:rPr>
            <w:noProof/>
            <w:webHidden/>
          </w:rPr>
          <w:fldChar w:fldCharType="begin"/>
        </w:r>
        <w:r w:rsidR="0066384A">
          <w:rPr>
            <w:noProof/>
            <w:webHidden/>
          </w:rPr>
          <w:instrText xml:space="preserve"> PAGEREF _Toc8741728 \h </w:instrText>
        </w:r>
        <w:r w:rsidR="0066384A">
          <w:rPr>
            <w:noProof/>
            <w:webHidden/>
          </w:rPr>
        </w:r>
        <w:r w:rsidR="0066384A">
          <w:rPr>
            <w:noProof/>
            <w:webHidden/>
          </w:rPr>
          <w:fldChar w:fldCharType="separate"/>
        </w:r>
        <w:r w:rsidR="0066384A">
          <w:rPr>
            <w:noProof/>
            <w:webHidden/>
          </w:rPr>
          <w:t>87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29" w:history="1">
        <w:r w:rsidR="0066384A" w:rsidRPr="004E16A8">
          <w:rPr>
            <w:rStyle w:val="Hyperlink"/>
            <w:noProof/>
          </w:rPr>
          <w:t>Hình 3</w:t>
        </w:r>
        <w:r w:rsidR="0066384A" w:rsidRPr="004E16A8">
          <w:rPr>
            <w:rStyle w:val="Hyperlink"/>
            <w:noProof/>
          </w:rPr>
          <w:noBreakHyphen/>
          <w:t>41 Sequence diagram UC008</w:t>
        </w:r>
        <w:r w:rsidR="0066384A">
          <w:rPr>
            <w:noProof/>
            <w:webHidden/>
          </w:rPr>
          <w:tab/>
        </w:r>
        <w:r w:rsidR="0066384A">
          <w:rPr>
            <w:noProof/>
            <w:webHidden/>
          </w:rPr>
          <w:fldChar w:fldCharType="begin"/>
        </w:r>
        <w:r w:rsidR="0066384A">
          <w:rPr>
            <w:noProof/>
            <w:webHidden/>
          </w:rPr>
          <w:instrText xml:space="preserve"> PAGEREF _Toc8741729 \h </w:instrText>
        </w:r>
        <w:r w:rsidR="0066384A">
          <w:rPr>
            <w:noProof/>
            <w:webHidden/>
          </w:rPr>
        </w:r>
        <w:r w:rsidR="0066384A">
          <w:rPr>
            <w:noProof/>
            <w:webHidden/>
          </w:rPr>
          <w:fldChar w:fldCharType="separate"/>
        </w:r>
        <w:r w:rsidR="0066384A">
          <w:rPr>
            <w:noProof/>
            <w:webHidden/>
          </w:rPr>
          <w:t>88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30" w:history="1">
        <w:r w:rsidR="0066384A" w:rsidRPr="004E16A8">
          <w:rPr>
            <w:rStyle w:val="Hyperlink"/>
            <w:noProof/>
          </w:rPr>
          <w:t>Hình 3</w:t>
        </w:r>
        <w:r w:rsidR="0066384A" w:rsidRPr="004E16A8">
          <w:rPr>
            <w:rStyle w:val="Hyperlink"/>
            <w:noProof/>
          </w:rPr>
          <w:noBreakHyphen/>
          <w:t>42 Activity diagram UC008a</w:t>
        </w:r>
        <w:r w:rsidR="0066384A">
          <w:rPr>
            <w:noProof/>
            <w:webHidden/>
          </w:rPr>
          <w:tab/>
        </w:r>
        <w:r w:rsidR="0066384A">
          <w:rPr>
            <w:noProof/>
            <w:webHidden/>
          </w:rPr>
          <w:fldChar w:fldCharType="begin"/>
        </w:r>
        <w:r w:rsidR="0066384A">
          <w:rPr>
            <w:noProof/>
            <w:webHidden/>
          </w:rPr>
          <w:instrText xml:space="preserve"> PAGEREF _Toc8741730 \h </w:instrText>
        </w:r>
        <w:r w:rsidR="0066384A">
          <w:rPr>
            <w:noProof/>
            <w:webHidden/>
          </w:rPr>
        </w:r>
        <w:r w:rsidR="0066384A">
          <w:rPr>
            <w:noProof/>
            <w:webHidden/>
          </w:rPr>
          <w:fldChar w:fldCharType="separate"/>
        </w:r>
        <w:r w:rsidR="0066384A">
          <w:rPr>
            <w:noProof/>
            <w:webHidden/>
          </w:rPr>
          <w:t>90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31" w:history="1">
        <w:r w:rsidR="0066384A" w:rsidRPr="004E16A8">
          <w:rPr>
            <w:rStyle w:val="Hyperlink"/>
            <w:noProof/>
          </w:rPr>
          <w:t>Hình 3</w:t>
        </w:r>
        <w:r w:rsidR="0066384A" w:rsidRPr="004E16A8">
          <w:rPr>
            <w:rStyle w:val="Hyperlink"/>
            <w:noProof/>
          </w:rPr>
          <w:noBreakHyphen/>
          <w:t>43 Sequence diagram UC008a</w:t>
        </w:r>
        <w:r w:rsidR="0066384A">
          <w:rPr>
            <w:noProof/>
            <w:webHidden/>
          </w:rPr>
          <w:tab/>
        </w:r>
        <w:r w:rsidR="0066384A">
          <w:rPr>
            <w:noProof/>
            <w:webHidden/>
          </w:rPr>
          <w:fldChar w:fldCharType="begin"/>
        </w:r>
        <w:r w:rsidR="0066384A">
          <w:rPr>
            <w:noProof/>
            <w:webHidden/>
          </w:rPr>
          <w:instrText xml:space="preserve"> PAGEREF _Toc8741731 \h </w:instrText>
        </w:r>
        <w:r w:rsidR="0066384A">
          <w:rPr>
            <w:noProof/>
            <w:webHidden/>
          </w:rPr>
        </w:r>
        <w:r w:rsidR="0066384A">
          <w:rPr>
            <w:noProof/>
            <w:webHidden/>
          </w:rPr>
          <w:fldChar w:fldCharType="separate"/>
        </w:r>
        <w:r w:rsidR="0066384A">
          <w:rPr>
            <w:noProof/>
            <w:webHidden/>
          </w:rPr>
          <w:t>91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32" w:history="1">
        <w:r w:rsidR="0066384A" w:rsidRPr="004E16A8">
          <w:rPr>
            <w:rStyle w:val="Hyperlink"/>
            <w:noProof/>
          </w:rPr>
          <w:t>Hình 3</w:t>
        </w:r>
        <w:r w:rsidR="0066384A" w:rsidRPr="004E16A8">
          <w:rPr>
            <w:rStyle w:val="Hyperlink"/>
            <w:noProof/>
          </w:rPr>
          <w:noBreakHyphen/>
          <w:t>44 Activity diagram UC008b</w:t>
        </w:r>
        <w:r w:rsidR="0066384A">
          <w:rPr>
            <w:noProof/>
            <w:webHidden/>
          </w:rPr>
          <w:tab/>
        </w:r>
        <w:r w:rsidR="0066384A">
          <w:rPr>
            <w:noProof/>
            <w:webHidden/>
          </w:rPr>
          <w:fldChar w:fldCharType="begin"/>
        </w:r>
        <w:r w:rsidR="0066384A">
          <w:rPr>
            <w:noProof/>
            <w:webHidden/>
          </w:rPr>
          <w:instrText xml:space="preserve"> PAGEREF _Toc8741732 \h </w:instrText>
        </w:r>
        <w:r w:rsidR="0066384A">
          <w:rPr>
            <w:noProof/>
            <w:webHidden/>
          </w:rPr>
        </w:r>
        <w:r w:rsidR="0066384A">
          <w:rPr>
            <w:noProof/>
            <w:webHidden/>
          </w:rPr>
          <w:fldChar w:fldCharType="separate"/>
        </w:r>
        <w:r w:rsidR="0066384A">
          <w:rPr>
            <w:noProof/>
            <w:webHidden/>
          </w:rPr>
          <w:t>93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33" w:history="1">
        <w:r w:rsidR="0066384A" w:rsidRPr="004E16A8">
          <w:rPr>
            <w:rStyle w:val="Hyperlink"/>
            <w:noProof/>
          </w:rPr>
          <w:t>Hình 3</w:t>
        </w:r>
        <w:r w:rsidR="0066384A" w:rsidRPr="004E16A8">
          <w:rPr>
            <w:rStyle w:val="Hyperlink"/>
            <w:noProof/>
          </w:rPr>
          <w:noBreakHyphen/>
          <w:t>45 Sequence diagram UC008b</w:t>
        </w:r>
        <w:r w:rsidR="0066384A">
          <w:rPr>
            <w:noProof/>
            <w:webHidden/>
          </w:rPr>
          <w:tab/>
        </w:r>
        <w:r w:rsidR="0066384A">
          <w:rPr>
            <w:noProof/>
            <w:webHidden/>
          </w:rPr>
          <w:fldChar w:fldCharType="begin"/>
        </w:r>
        <w:r w:rsidR="0066384A">
          <w:rPr>
            <w:noProof/>
            <w:webHidden/>
          </w:rPr>
          <w:instrText xml:space="preserve"> PAGEREF _Toc8741733 \h </w:instrText>
        </w:r>
        <w:r w:rsidR="0066384A">
          <w:rPr>
            <w:noProof/>
            <w:webHidden/>
          </w:rPr>
        </w:r>
        <w:r w:rsidR="0066384A">
          <w:rPr>
            <w:noProof/>
            <w:webHidden/>
          </w:rPr>
          <w:fldChar w:fldCharType="separate"/>
        </w:r>
        <w:r w:rsidR="0066384A">
          <w:rPr>
            <w:noProof/>
            <w:webHidden/>
          </w:rPr>
          <w:t>94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34" w:history="1">
        <w:r w:rsidR="0066384A" w:rsidRPr="004E16A8">
          <w:rPr>
            <w:rStyle w:val="Hyperlink"/>
            <w:noProof/>
          </w:rPr>
          <w:t>Hình 3</w:t>
        </w:r>
        <w:r w:rsidR="0066384A" w:rsidRPr="004E16A8">
          <w:rPr>
            <w:rStyle w:val="Hyperlink"/>
            <w:noProof/>
          </w:rPr>
          <w:noBreakHyphen/>
          <w:t>46 Activity diagram UC009</w:t>
        </w:r>
        <w:r w:rsidR="0066384A">
          <w:rPr>
            <w:noProof/>
            <w:webHidden/>
          </w:rPr>
          <w:tab/>
        </w:r>
        <w:r w:rsidR="0066384A">
          <w:rPr>
            <w:noProof/>
            <w:webHidden/>
          </w:rPr>
          <w:fldChar w:fldCharType="begin"/>
        </w:r>
        <w:r w:rsidR="0066384A">
          <w:rPr>
            <w:noProof/>
            <w:webHidden/>
          </w:rPr>
          <w:instrText xml:space="preserve"> PAGEREF _Toc8741734 \h </w:instrText>
        </w:r>
        <w:r w:rsidR="0066384A">
          <w:rPr>
            <w:noProof/>
            <w:webHidden/>
          </w:rPr>
        </w:r>
        <w:r w:rsidR="0066384A">
          <w:rPr>
            <w:noProof/>
            <w:webHidden/>
          </w:rPr>
          <w:fldChar w:fldCharType="separate"/>
        </w:r>
        <w:r w:rsidR="0066384A">
          <w:rPr>
            <w:noProof/>
            <w:webHidden/>
          </w:rPr>
          <w:t>96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35" w:history="1">
        <w:r w:rsidR="0066384A" w:rsidRPr="004E16A8">
          <w:rPr>
            <w:rStyle w:val="Hyperlink"/>
            <w:noProof/>
          </w:rPr>
          <w:t>Hình 3</w:t>
        </w:r>
        <w:r w:rsidR="0066384A" w:rsidRPr="004E16A8">
          <w:rPr>
            <w:rStyle w:val="Hyperlink"/>
            <w:noProof/>
          </w:rPr>
          <w:noBreakHyphen/>
          <w:t>47 Sequence diagram UC009</w:t>
        </w:r>
        <w:r w:rsidR="0066384A">
          <w:rPr>
            <w:noProof/>
            <w:webHidden/>
          </w:rPr>
          <w:tab/>
        </w:r>
        <w:r w:rsidR="0066384A">
          <w:rPr>
            <w:noProof/>
            <w:webHidden/>
          </w:rPr>
          <w:fldChar w:fldCharType="begin"/>
        </w:r>
        <w:r w:rsidR="0066384A">
          <w:rPr>
            <w:noProof/>
            <w:webHidden/>
          </w:rPr>
          <w:instrText xml:space="preserve"> PAGEREF _Toc8741735 \h </w:instrText>
        </w:r>
        <w:r w:rsidR="0066384A">
          <w:rPr>
            <w:noProof/>
            <w:webHidden/>
          </w:rPr>
        </w:r>
        <w:r w:rsidR="0066384A">
          <w:rPr>
            <w:noProof/>
            <w:webHidden/>
          </w:rPr>
          <w:fldChar w:fldCharType="separate"/>
        </w:r>
        <w:r w:rsidR="0066384A">
          <w:rPr>
            <w:noProof/>
            <w:webHidden/>
          </w:rPr>
          <w:t>97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36" w:history="1">
        <w:r w:rsidR="0066384A" w:rsidRPr="004E16A8">
          <w:rPr>
            <w:rStyle w:val="Hyperlink"/>
            <w:noProof/>
          </w:rPr>
          <w:t>Hình 3</w:t>
        </w:r>
        <w:r w:rsidR="0066384A" w:rsidRPr="004E16A8">
          <w:rPr>
            <w:rStyle w:val="Hyperlink"/>
            <w:noProof/>
          </w:rPr>
          <w:noBreakHyphen/>
          <w:t>48 Activity diagram UC010</w:t>
        </w:r>
        <w:r w:rsidR="0066384A">
          <w:rPr>
            <w:noProof/>
            <w:webHidden/>
          </w:rPr>
          <w:tab/>
        </w:r>
        <w:r w:rsidR="0066384A">
          <w:rPr>
            <w:noProof/>
            <w:webHidden/>
          </w:rPr>
          <w:fldChar w:fldCharType="begin"/>
        </w:r>
        <w:r w:rsidR="0066384A">
          <w:rPr>
            <w:noProof/>
            <w:webHidden/>
          </w:rPr>
          <w:instrText xml:space="preserve"> PAGEREF _Toc8741736 \h </w:instrText>
        </w:r>
        <w:r w:rsidR="0066384A">
          <w:rPr>
            <w:noProof/>
            <w:webHidden/>
          </w:rPr>
        </w:r>
        <w:r w:rsidR="0066384A">
          <w:rPr>
            <w:noProof/>
            <w:webHidden/>
          </w:rPr>
          <w:fldChar w:fldCharType="separate"/>
        </w:r>
        <w:r w:rsidR="0066384A">
          <w:rPr>
            <w:noProof/>
            <w:webHidden/>
          </w:rPr>
          <w:t>98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37" w:history="1">
        <w:r w:rsidR="0066384A" w:rsidRPr="004E16A8">
          <w:rPr>
            <w:rStyle w:val="Hyperlink"/>
            <w:noProof/>
          </w:rPr>
          <w:t>Hình 3</w:t>
        </w:r>
        <w:r w:rsidR="0066384A" w:rsidRPr="004E16A8">
          <w:rPr>
            <w:rStyle w:val="Hyperlink"/>
            <w:noProof/>
          </w:rPr>
          <w:noBreakHyphen/>
          <w:t>49 Sequence diagram UC010</w:t>
        </w:r>
        <w:r w:rsidR="0066384A">
          <w:rPr>
            <w:noProof/>
            <w:webHidden/>
          </w:rPr>
          <w:tab/>
        </w:r>
        <w:r w:rsidR="0066384A">
          <w:rPr>
            <w:noProof/>
            <w:webHidden/>
          </w:rPr>
          <w:fldChar w:fldCharType="begin"/>
        </w:r>
        <w:r w:rsidR="0066384A">
          <w:rPr>
            <w:noProof/>
            <w:webHidden/>
          </w:rPr>
          <w:instrText xml:space="preserve"> PAGEREF _Toc8741737 \h </w:instrText>
        </w:r>
        <w:r w:rsidR="0066384A">
          <w:rPr>
            <w:noProof/>
            <w:webHidden/>
          </w:rPr>
        </w:r>
        <w:r w:rsidR="0066384A">
          <w:rPr>
            <w:noProof/>
            <w:webHidden/>
          </w:rPr>
          <w:fldChar w:fldCharType="separate"/>
        </w:r>
        <w:r w:rsidR="0066384A">
          <w:rPr>
            <w:noProof/>
            <w:webHidden/>
          </w:rPr>
          <w:t>99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38" w:history="1">
        <w:r w:rsidR="0066384A" w:rsidRPr="004E16A8">
          <w:rPr>
            <w:rStyle w:val="Hyperlink"/>
            <w:noProof/>
          </w:rPr>
          <w:t>Hình 3</w:t>
        </w:r>
        <w:r w:rsidR="0066384A" w:rsidRPr="004E16A8">
          <w:rPr>
            <w:rStyle w:val="Hyperlink"/>
            <w:noProof/>
          </w:rPr>
          <w:noBreakHyphen/>
          <w:t>50 Activity diagram UC010a</w:t>
        </w:r>
        <w:r w:rsidR="0066384A">
          <w:rPr>
            <w:noProof/>
            <w:webHidden/>
          </w:rPr>
          <w:tab/>
        </w:r>
        <w:r w:rsidR="0066384A">
          <w:rPr>
            <w:noProof/>
            <w:webHidden/>
          </w:rPr>
          <w:fldChar w:fldCharType="begin"/>
        </w:r>
        <w:r w:rsidR="0066384A">
          <w:rPr>
            <w:noProof/>
            <w:webHidden/>
          </w:rPr>
          <w:instrText xml:space="preserve"> PAGEREF _Toc8741738 \h </w:instrText>
        </w:r>
        <w:r w:rsidR="0066384A">
          <w:rPr>
            <w:noProof/>
            <w:webHidden/>
          </w:rPr>
        </w:r>
        <w:r w:rsidR="0066384A">
          <w:rPr>
            <w:noProof/>
            <w:webHidden/>
          </w:rPr>
          <w:fldChar w:fldCharType="separate"/>
        </w:r>
        <w:r w:rsidR="0066384A">
          <w:rPr>
            <w:noProof/>
            <w:webHidden/>
          </w:rPr>
          <w:t>101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39" w:history="1">
        <w:r w:rsidR="0066384A" w:rsidRPr="004E16A8">
          <w:rPr>
            <w:rStyle w:val="Hyperlink"/>
            <w:noProof/>
          </w:rPr>
          <w:t>Hình 3</w:t>
        </w:r>
        <w:r w:rsidR="0066384A" w:rsidRPr="004E16A8">
          <w:rPr>
            <w:rStyle w:val="Hyperlink"/>
            <w:noProof/>
          </w:rPr>
          <w:noBreakHyphen/>
          <w:t>51 Sequence diagram UC010a</w:t>
        </w:r>
        <w:r w:rsidR="0066384A">
          <w:rPr>
            <w:noProof/>
            <w:webHidden/>
          </w:rPr>
          <w:tab/>
        </w:r>
        <w:r w:rsidR="0066384A">
          <w:rPr>
            <w:noProof/>
            <w:webHidden/>
          </w:rPr>
          <w:fldChar w:fldCharType="begin"/>
        </w:r>
        <w:r w:rsidR="0066384A">
          <w:rPr>
            <w:noProof/>
            <w:webHidden/>
          </w:rPr>
          <w:instrText xml:space="preserve"> PAGEREF _Toc8741739 \h </w:instrText>
        </w:r>
        <w:r w:rsidR="0066384A">
          <w:rPr>
            <w:noProof/>
            <w:webHidden/>
          </w:rPr>
        </w:r>
        <w:r w:rsidR="0066384A">
          <w:rPr>
            <w:noProof/>
            <w:webHidden/>
          </w:rPr>
          <w:fldChar w:fldCharType="separate"/>
        </w:r>
        <w:r w:rsidR="0066384A">
          <w:rPr>
            <w:noProof/>
            <w:webHidden/>
          </w:rPr>
          <w:t>101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40" w:history="1">
        <w:r w:rsidR="0066384A" w:rsidRPr="004E16A8">
          <w:rPr>
            <w:rStyle w:val="Hyperlink"/>
            <w:noProof/>
          </w:rPr>
          <w:t>Hình 3</w:t>
        </w:r>
        <w:r w:rsidR="0066384A" w:rsidRPr="004E16A8">
          <w:rPr>
            <w:rStyle w:val="Hyperlink"/>
            <w:noProof/>
          </w:rPr>
          <w:noBreakHyphen/>
          <w:t>52 Activity diagram UC010b</w:t>
        </w:r>
        <w:r w:rsidR="0066384A">
          <w:rPr>
            <w:noProof/>
            <w:webHidden/>
          </w:rPr>
          <w:tab/>
        </w:r>
        <w:r w:rsidR="0066384A">
          <w:rPr>
            <w:noProof/>
            <w:webHidden/>
          </w:rPr>
          <w:fldChar w:fldCharType="begin"/>
        </w:r>
        <w:r w:rsidR="0066384A">
          <w:rPr>
            <w:noProof/>
            <w:webHidden/>
          </w:rPr>
          <w:instrText xml:space="preserve"> PAGEREF _Toc8741740 \h </w:instrText>
        </w:r>
        <w:r w:rsidR="0066384A">
          <w:rPr>
            <w:noProof/>
            <w:webHidden/>
          </w:rPr>
        </w:r>
        <w:r w:rsidR="0066384A">
          <w:rPr>
            <w:noProof/>
            <w:webHidden/>
          </w:rPr>
          <w:fldChar w:fldCharType="separate"/>
        </w:r>
        <w:r w:rsidR="0066384A">
          <w:rPr>
            <w:noProof/>
            <w:webHidden/>
          </w:rPr>
          <w:t>103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41" w:history="1">
        <w:r w:rsidR="0066384A" w:rsidRPr="004E16A8">
          <w:rPr>
            <w:rStyle w:val="Hyperlink"/>
            <w:noProof/>
          </w:rPr>
          <w:t>Hình 3</w:t>
        </w:r>
        <w:r w:rsidR="0066384A" w:rsidRPr="004E16A8">
          <w:rPr>
            <w:rStyle w:val="Hyperlink"/>
            <w:noProof/>
          </w:rPr>
          <w:noBreakHyphen/>
          <w:t>53 Sequence diagram UC010b</w:t>
        </w:r>
        <w:r w:rsidR="0066384A">
          <w:rPr>
            <w:noProof/>
            <w:webHidden/>
          </w:rPr>
          <w:tab/>
        </w:r>
        <w:r w:rsidR="0066384A">
          <w:rPr>
            <w:noProof/>
            <w:webHidden/>
          </w:rPr>
          <w:fldChar w:fldCharType="begin"/>
        </w:r>
        <w:r w:rsidR="0066384A">
          <w:rPr>
            <w:noProof/>
            <w:webHidden/>
          </w:rPr>
          <w:instrText xml:space="preserve"> PAGEREF _Toc8741741 \h </w:instrText>
        </w:r>
        <w:r w:rsidR="0066384A">
          <w:rPr>
            <w:noProof/>
            <w:webHidden/>
          </w:rPr>
        </w:r>
        <w:r w:rsidR="0066384A">
          <w:rPr>
            <w:noProof/>
            <w:webHidden/>
          </w:rPr>
          <w:fldChar w:fldCharType="separate"/>
        </w:r>
        <w:r w:rsidR="0066384A">
          <w:rPr>
            <w:noProof/>
            <w:webHidden/>
          </w:rPr>
          <w:t>104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42" w:history="1">
        <w:r w:rsidR="0066384A" w:rsidRPr="004E16A8">
          <w:rPr>
            <w:rStyle w:val="Hyperlink"/>
            <w:noProof/>
          </w:rPr>
          <w:t>Hình 3</w:t>
        </w:r>
        <w:r w:rsidR="0066384A" w:rsidRPr="004E16A8">
          <w:rPr>
            <w:rStyle w:val="Hyperlink"/>
            <w:noProof/>
          </w:rPr>
          <w:noBreakHyphen/>
          <w:t>54 Activity diagram UC011</w:t>
        </w:r>
        <w:r w:rsidR="0066384A">
          <w:rPr>
            <w:noProof/>
            <w:webHidden/>
          </w:rPr>
          <w:tab/>
        </w:r>
        <w:r w:rsidR="0066384A">
          <w:rPr>
            <w:noProof/>
            <w:webHidden/>
          </w:rPr>
          <w:fldChar w:fldCharType="begin"/>
        </w:r>
        <w:r w:rsidR="0066384A">
          <w:rPr>
            <w:noProof/>
            <w:webHidden/>
          </w:rPr>
          <w:instrText xml:space="preserve"> PAGEREF _Toc8741742 \h </w:instrText>
        </w:r>
        <w:r w:rsidR="0066384A">
          <w:rPr>
            <w:noProof/>
            <w:webHidden/>
          </w:rPr>
        </w:r>
        <w:r w:rsidR="0066384A">
          <w:rPr>
            <w:noProof/>
            <w:webHidden/>
          </w:rPr>
          <w:fldChar w:fldCharType="separate"/>
        </w:r>
        <w:r w:rsidR="0066384A">
          <w:rPr>
            <w:noProof/>
            <w:webHidden/>
          </w:rPr>
          <w:t>106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43" w:history="1">
        <w:r w:rsidR="0066384A" w:rsidRPr="004E16A8">
          <w:rPr>
            <w:rStyle w:val="Hyperlink"/>
            <w:noProof/>
          </w:rPr>
          <w:t>Hình 3</w:t>
        </w:r>
        <w:r w:rsidR="0066384A" w:rsidRPr="004E16A8">
          <w:rPr>
            <w:rStyle w:val="Hyperlink"/>
            <w:noProof/>
          </w:rPr>
          <w:noBreakHyphen/>
          <w:t>55 Sequence diagram UC011</w:t>
        </w:r>
        <w:r w:rsidR="0066384A">
          <w:rPr>
            <w:noProof/>
            <w:webHidden/>
          </w:rPr>
          <w:tab/>
        </w:r>
        <w:r w:rsidR="0066384A">
          <w:rPr>
            <w:noProof/>
            <w:webHidden/>
          </w:rPr>
          <w:fldChar w:fldCharType="begin"/>
        </w:r>
        <w:r w:rsidR="0066384A">
          <w:rPr>
            <w:noProof/>
            <w:webHidden/>
          </w:rPr>
          <w:instrText xml:space="preserve"> PAGEREF _Toc8741743 \h </w:instrText>
        </w:r>
        <w:r w:rsidR="0066384A">
          <w:rPr>
            <w:noProof/>
            <w:webHidden/>
          </w:rPr>
        </w:r>
        <w:r w:rsidR="0066384A">
          <w:rPr>
            <w:noProof/>
            <w:webHidden/>
          </w:rPr>
          <w:fldChar w:fldCharType="separate"/>
        </w:r>
        <w:r w:rsidR="0066384A">
          <w:rPr>
            <w:noProof/>
            <w:webHidden/>
          </w:rPr>
          <w:t>107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44" w:history="1">
        <w:r w:rsidR="0066384A" w:rsidRPr="004E16A8">
          <w:rPr>
            <w:rStyle w:val="Hyperlink"/>
            <w:noProof/>
          </w:rPr>
          <w:t>Hình 3</w:t>
        </w:r>
        <w:r w:rsidR="0066384A" w:rsidRPr="004E16A8">
          <w:rPr>
            <w:rStyle w:val="Hyperlink"/>
            <w:noProof/>
          </w:rPr>
          <w:noBreakHyphen/>
          <w:t>56 Activity diagram UC012</w:t>
        </w:r>
        <w:r w:rsidR="0066384A">
          <w:rPr>
            <w:noProof/>
            <w:webHidden/>
          </w:rPr>
          <w:tab/>
        </w:r>
        <w:r w:rsidR="0066384A">
          <w:rPr>
            <w:noProof/>
            <w:webHidden/>
          </w:rPr>
          <w:fldChar w:fldCharType="begin"/>
        </w:r>
        <w:r w:rsidR="0066384A">
          <w:rPr>
            <w:noProof/>
            <w:webHidden/>
          </w:rPr>
          <w:instrText xml:space="preserve"> PAGEREF _Toc8741744 \h </w:instrText>
        </w:r>
        <w:r w:rsidR="0066384A">
          <w:rPr>
            <w:noProof/>
            <w:webHidden/>
          </w:rPr>
        </w:r>
        <w:r w:rsidR="0066384A">
          <w:rPr>
            <w:noProof/>
            <w:webHidden/>
          </w:rPr>
          <w:fldChar w:fldCharType="separate"/>
        </w:r>
        <w:r w:rsidR="0066384A">
          <w:rPr>
            <w:noProof/>
            <w:webHidden/>
          </w:rPr>
          <w:t>108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45" w:history="1">
        <w:r w:rsidR="0066384A" w:rsidRPr="004E16A8">
          <w:rPr>
            <w:rStyle w:val="Hyperlink"/>
            <w:noProof/>
          </w:rPr>
          <w:t>Hình 3</w:t>
        </w:r>
        <w:r w:rsidR="0066384A" w:rsidRPr="004E16A8">
          <w:rPr>
            <w:rStyle w:val="Hyperlink"/>
            <w:noProof/>
          </w:rPr>
          <w:noBreakHyphen/>
          <w:t>57 Sequence diagram UC012</w:t>
        </w:r>
        <w:r w:rsidR="0066384A">
          <w:rPr>
            <w:noProof/>
            <w:webHidden/>
          </w:rPr>
          <w:tab/>
        </w:r>
        <w:r w:rsidR="0066384A">
          <w:rPr>
            <w:noProof/>
            <w:webHidden/>
          </w:rPr>
          <w:fldChar w:fldCharType="begin"/>
        </w:r>
        <w:r w:rsidR="0066384A">
          <w:rPr>
            <w:noProof/>
            <w:webHidden/>
          </w:rPr>
          <w:instrText xml:space="preserve"> PAGEREF _Toc8741745 \h </w:instrText>
        </w:r>
        <w:r w:rsidR="0066384A">
          <w:rPr>
            <w:noProof/>
            <w:webHidden/>
          </w:rPr>
        </w:r>
        <w:r w:rsidR="0066384A">
          <w:rPr>
            <w:noProof/>
            <w:webHidden/>
          </w:rPr>
          <w:fldChar w:fldCharType="separate"/>
        </w:r>
        <w:r w:rsidR="0066384A">
          <w:rPr>
            <w:noProof/>
            <w:webHidden/>
          </w:rPr>
          <w:t>109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46" w:history="1">
        <w:r w:rsidR="0066384A" w:rsidRPr="004E16A8">
          <w:rPr>
            <w:rStyle w:val="Hyperlink"/>
            <w:noProof/>
          </w:rPr>
          <w:t>Hình 3</w:t>
        </w:r>
        <w:r w:rsidR="0066384A" w:rsidRPr="004E16A8">
          <w:rPr>
            <w:rStyle w:val="Hyperlink"/>
            <w:noProof/>
          </w:rPr>
          <w:noBreakHyphen/>
          <w:t>58 Activity diagram UC012a</w:t>
        </w:r>
        <w:r w:rsidR="0066384A">
          <w:rPr>
            <w:noProof/>
            <w:webHidden/>
          </w:rPr>
          <w:tab/>
        </w:r>
        <w:r w:rsidR="0066384A">
          <w:rPr>
            <w:noProof/>
            <w:webHidden/>
          </w:rPr>
          <w:fldChar w:fldCharType="begin"/>
        </w:r>
        <w:r w:rsidR="0066384A">
          <w:rPr>
            <w:noProof/>
            <w:webHidden/>
          </w:rPr>
          <w:instrText xml:space="preserve"> PAGEREF _Toc8741746 \h </w:instrText>
        </w:r>
        <w:r w:rsidR="0066384A">
          <w:rPr>
            <w:noProof/>
            <w:webHidden/>
          </w:rPr>
        </w:r>
        <w:r w:rsidR="0066384A">
          <w:rPr>
            <w:noProof/>
            <w:webHidden/>
          </w:rPr>
          <w:fldChar w:fldCharType="separate"/>
        </w:r>
        <w:r w:rsidR="0066384A">
          <w:rPr>
            <w:noProof/>
            <w:webHidden/>
          </w:rPr>
          <w:t>111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47" w:history="1">
        <w:r w:rsidR="0066384A" w:rsidRPr="004E16A8">
          <w:rPr>
            <w:rStyle w:val="Hyperlink"/>
            <w:noProof/>
          </w:rPr>
          <w:t>Hình 3</w:t>
        </w:r>
        <w:r w:rsidR="0066384A" w:rsidRPr="004E16A8">
          <w:rPr>
            <w:rStyle w:val="Hyperlink"/>
            <w:noProof/>
          </w:rPr>
          <w:noBreakHyphen/>
          <w:t>59 Sequence diagram UC012a</w:t>
        </w:r>
        <w:r w:rsidR="0066384A">
          <w:rPr>
            <w:noProof/>
            <w:webHidden/>
          </w:rPr>
          <w:tab/>
        </w:r>
        <w:r w:rsidR="0066384A">
          <w:rPr>
            <w:noProof/>
            <w:webHidden/>
          </w:rPr>
          <w:fldChar w:fldCharType="begin"/>
        </w:r>
        <w:r w:rsidR="0066384A">
          <w:rPr>
            <w:noProof/>
            <w:webHidden/>
          </w:rPr>
          <w:instrText xml:space="preserve"> PAGEREF _Toc8741747 \h </w:instrText>
        </w:r>
        <w:r w:rsidR="0066384A">
          <w:rPr>
            <w:noProof/>
            <w:webHidden/>
          </w:rPr>
        </w:r>
        <w:r w:rsidR="0066384A">
          <w:rPr>
            <w:noProof/>
            <w:webHidden/>
          </w:rPr>
          <w:fldChar w:fldCharType="separate"/>
        </w:r>
        <w:r w:rsidR="0066384A">
          <w:rPr>
            <w:noProof/>
            <w:webHidden/>
          </w:rPr>
          <w:t>111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48" w:history="1">
        <w:r w:rsidR="0066384A" w:rsidRPr="004E16A8">
          <w:rPr>
            <w:rStyle w:val="Hyperlink"/>
            <w:noProof/>
          </w:rPr>
          <w:t>Hình 3</w:t>
        </w:r>
        <w:r w:rsidR="0066384A" w:rsidRPr="004E16A8">
          <w:rPr>
            <w:rStyle w:val="Hyperlink"/>
            <w:noProof/>
          </w:rPr>
          <w:noBreakHyphen/>
          <w:t>60 Activity diagram UC012b</w:t>
        </w:r>
        <w:r w:rsidR="0066384A">
          <w:rPr>
            <w:noProof/>
            <w:webHidden/>
          </w:rPr>
          <w:tab/>
        </w:r>
        <w:r w:rsidR="0066384A">
          <w:rPr>
            <w:noProof/>
            <w:webHidden/>
          </w:rPr>
          <w:fldChar w:fldCharType="begin"/>
        </w:r>
        <w:r w:rsidR="0066384A">
          <w:rPr>
            <w:noProof/>
            <w:webHidden/>
          </w:rPr>
          <w:instrText xml:space="preserve"> PAGEREF _Toc8741748 \h </w:instrText>
        </w:r>
        <w:r w:rsidR="0066384A">
          <w:rPr>
            <w:noProof/>
            <w:webHidden/>
          </w:rPr>
        </w:r>
        <w:r w:rsidR="0066384A">
          <w:rPr>
            <w:noProof/>
            <w:webHidden/>
          </w:rPr>
          <w:fldChar w:fldCharType="separate"/>
        </w:r>
        <w:r w:rsidR="0066384A">
          <w:rPr>
            <w:noProof/>
            <w:webHidden/>
          </w:rPr>
          <w:t>113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49" w:history="1">
        <w:r w:rsidR="0066384A" w:rsidRPr="004E16A8">
          <w:rPr>
            <w:rStyle w:val="Hyperlink"/>
            <w:noProof/>
          </w:rPr>
          <w:t>Hình 3</w:t>
        </w:r>
        <w:r w:rsidR="0066384A" w:rsidRPr="004E16A8">
          <w:rPr>
            <w:rStyle w:val="Hyperlink"/>
            <w:noProof/>
          </w:rPr>
          <w:noBreakHyphen/>
          <w:t>61 Sequence diagram UC012b</w:t>
        </w:r>
        <w:r w:rsidR="0066384A">
          <w:rPr>
            <w:noProof/>
            <w:webHidden/>
          </w:rPr>
          <w:tab/>
        </w:r>
        <w:r w:rsidR="0066384A">
          <w:rPr>
            <w:noProof/>
            <w:webHidden/>
          </w:rPr>
          <w:fldChar w:fldCharType="begin"/>
        </w:r>
        <w:r w:rsidR="0066384A">
          <w:rPr>
            <w:noProof/>
            <w:webHidden/>
          </w:rPr>
          <w:instrText xml:space="preserve"> PAGEREF _Toc8741749 \h </w:instrText>
        </w:r>
        <w:r w:rsidR="0066384A">
          <w:rPr>
            <w:noProof/>
            <w:webHidden/>
          </w:rPr>
        </w:r>
        <w:r w:rsidR="0066384A">
          <w:rPr>
            <w:noProof/>
            <w:webHidden/>
          </w:rPr>
          <w:fldChar w:fldCharType="separate"/>
        </w:r>
        <w:r w:rsidR="0066384A">
          <w:rPr>
            <w:noProof/>
            <w:webHidden/>
          </w:rPr>
          <w:t>113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r:id="rId13" w:anchor="_Toc8741750" w:history="1">
        <w:r w:rsidR="0066384A" w:rsidRPr="004E16A8">
          <w:rPr>
            <w:rStyle w:val="Hyperlink"/>
            <w:noProof/>
          </w:rPr>
          <w:t>Hình 3</w:t>
        </w:r>
        <w:r w:rsidR="0066384A" w:rsidRPr="004E16A8">
          <w:rPr>
            <w:rStyle w:val="Hyperlink"/>
            <w:noProof/>
          </w:rPr>
          <w:noBreakHyphen/>
          <w:t>62 Activity diagram UC013</w:t>
        </w:r>
        <w:r w:rsidR="0066384A">
          <w:rPr>
            <w:noProof/>
            <w:webHidden/>
          </w:rPr>
          <w:tab/>
        </w:r>
        <w:r w:rsidR="0066384A">
          <w:rPr>
            <w:noProof/>
            <w:webHidden/>
          </w:rPr>
          <w:fldChar w:fldCharType="begin"/>
        </w:r>
        <w:r w:rsidR="0066384A">
          <w:rPr>
            <w:noProof/>
            <w:webHidden/>
          </w:rPr>
          <w:instrText xml:space="preserve"> PAGEREF _Toc8741750 \h </w:instrText>
        </w:r>
        <w:r w:rsidR="0066384A">
          <w:rPr>
            <w:noProof/>
            <w:webHidden/>
          </w:rPr>
        </w:r>
        <w:r w:rsidR="0066384A">
          <w:rPr>
            <w:noProof/>
            <w:webHidden/>
          </w:rPr>
          <w:fldChar w:fldCharType="separate"/>
        </w:r>
        <w:r w:rsidR="0066384A">
          <w:rPr>
            <w:noProof/>
            <w:webHidden/>
          </w:rPr>
          <w:t>115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r:id="rId14" w:anchor="_Toc8741751" w:history="1">
        <w:r w:rsidR="0066384A" w:rsidRPr="004E16A8">
          <w:rPr>
            <w:rStyle w:val="Hyperlink"/>
            <w:noProof/>
          </w:rPr>
          <w:t>Hình 3</w:t>
        </w:r>
        <w:r w:rsidR="0066384A" w:rsidRPr="004E16A8">
          <w:rPr>
            <w:rStyle w:val="Hyperlink"/>
            <w:noProof/>
          </w:rPr>
          <w:noBreakHyphen/>
          <w:t>63 Sequence diagram UC013</w:t>
        </w:r>
        <w:r w:rsidR="0066384A">
          <w:rPr>
            <w:noProof/>
            <w:webHidden/>
          </w:rPr>
          <w:tab/>
        </w:r>
        <w:r w:rsidR="0066384A">
          <w:rPr>
            <w:noProof/>
            <w:webHidden/>
          </w:rPr>
          <w:fldChar w:fldCharType="begin"/>
        </w:r>
        <w:r w:rsidR="0066384A">
          <w:rPr>
            <w:noProof/>
            <w:webHidden/>
          </w:rPr>
          <w:instrText xml:space="preserve"> PAGEREF _Toc8741751 \h </w:instrText>
        </w:r>
        <w:r w:rsidR="0066384A">
          <w:rPr>
            <w:noProof/>
            <w:webHidden/>
          </w:rPr>
        </w:r>
        <w:r w:rsidR="0066384A">
          <w:rPr>
            <w:noProof/>
            <w:webHidden/>
          </w:rPr>
          <w:fldChar w:fldCharType="separate"/>
        </w:r>
        <w:r w:rsidR="0066384A">
          <w:rPr>
            <w:noProof/>
            <w:webHidden/>
          </w:rPr>
          <w:t>116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r:id="rId15" w:anchor="_Toc8741752" w:history="1">
        <w:r w:rsidR="0066384A" w:rsidRPr="004E16A8">
          <w:rPr>
            <w:rStyle w:val="Hyperlink"/>
            <w:noProof/>
          </w:rPr>
          <w:t>Hình 3</w:t>
        </w:r>
        <w:r w:rsidR="0066384A" w:rsidRPr="004E16A8">
          <w:rPr>
            <w:rStyle w:val="Hyperlink"/>
            <w:noProof/>
          </w:rPr>
          <w:noBreakHyphen/>
          <w:t>64 Activity diagram UC014</w:t>
        </w:r>
        <w:r w:rsidR="0066384A">
          <w:rPr>
            <w:noProof/>
            <w:webHidden/>
          </w:rPr>
          <w:tab/>
        </w:r>
        <w:r w:rsidR="0066384A">
          <w:rPr>
            <w:noProof/>
            <w:webHidden/>
          </w:rPr>
          <w:fldChar w:fldCharType="begin"/>
        </w:r>
        <w:r w:rsidR="0066384A">
          <w:rPr>
            <w:noProof/>
            <w:webHidden/>
          </w:rPr>
          <w:instrText xml:space="preserve"> PAGEREF _Toc8741752 \h </w:instrText>
        </w:r>
        <w:r w:rsidR="0066384A">
          <w:rPr>
            <w:noProof/>
            <w:webHidden/>
          </w:rPr>
        </w:r>
        <w:r w:rsidR="0066384A">
          <w:rPr>
            <w:noProof/>
            <w:webHidden/>
          </w:rPr>
          <w:fldChar w:fldCharType="separate"/>
        </w:r>
        <w:r w:rsidR="0066384A">
          <w:rPr>
            <w:noProof/>
            <w:webHidden/>
          </w:rPr>
          <w:t>118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53" w:history="1">
        <w:r w:rsidR="0066384A" w:rsidRPr="004E16A8">
          <w:rPr>
            <w:rStyle w:val="Hyperlink"/>
            <w:noProof/>
          </w:rPr>
          <w:t>Hình 3</w:t>
        </w:r>
        <w:r w:rsidR="0066384A" w:rsidRPr="004E16A8">
          <w:rPr>
            <w:rStyle w:val="Hyperlink"/>
            <w:noProof/>
          </w:rPr>
          <w:noBreakHyphen/>
          <w:t>65 Sequence diagram UC014</w:t>
        </w:r>
        <w:r w:rsidR="0066384A">
          <w:rPr>
            <w:noProof/>
            <w:webHidden/>
          </w:rPr>
          <w:tab/>
        </w:r>
        <w:r w:rsidR="0066384A">
          <w:rPr>
            <w:noProof/>
            <w:webHidden/>
          </w:rPr>
          <w:fldChar w:fldCharType="begin"/>
        </w:r>
        <w:r w:rsidR="0066384A">
          <w:rPr>
            <w:noProof/>
            <w:webHidden/>
          </w:rPr>
          <w:instrText xml:space="preserve"> PAGEREF _Toc8741753 \h </w:instrText>
        </w:r>
        <w:r w:rsidR="0066384A">
          <w:rPr>
            <w:noProof/>
            <w:webHidden/>
          </w:rPr>
        </w:r>
        <w:r w:rsidR="0066384A">
          <w:rPr>
            <w:noProof/>
            <w:webHidden/>
          </w:rPr>
          <w:fldChar w:fldCharType="separate"/>
        </w:r>
        <w:r w:rsidR="0066384A">
          <w:rPr>
            <w:noProof/>
            <w:webHidden/>
          </w:rPr>
          <w:t>118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54" w:history="1">
        <w:r w:rsidR="0066384A" w:rsidRPr="004E16A8">
          <w:rPr>
            <w:rStyle w:val="Hyperlink"/>
            <w:noProof/>
          </w:rPr>
          <w:t>Hình 3</w:t>
        </w:r>
        <w:r w:rsidR="0066384A" w:rsidRPr="004E16A8">
          <w:rPr>
            <w:rStyle w:val="Hyperlink"/>
            <w:noProof/>
          </w:rPr>
          <w:noBreakHyphen/>
          <w:t>66 Activity diagram UC015</w:t>
        </w:r>
        <w:r w:rsidR="0066384A">
          <w:rPr>
            <w:noProof/>
            <w:webHidden/>
          </w:rPr>
          <w:tab/>
        </w:r>
        <w:r w:rsidR="0066384A">
          <w:rPr>
            <w:noProof/>
            <w:webHidden/>
          </w:rPr>
          <w:fldChar w:fldCharType="begin"/>
        </w:r>
        <w:r w:rsidR="0066384A">
          <w:rPr>
            <w:noProof/>
            <w:webHidden/>
          </w:rPr>
          <w:instrText xml:space="preserve"> PAGEREF _Toc8741754 \h </w:instrText>
        </w:r>
        <w:r w:rsidR="0066384A">
          <w:rPr>
            <w:noProof/>
            <w:webHidden/>
          </w:rPr>
        </w:r>
        <w:r w:rsidR="0066384A">
          <w:rPr>
            <w:noProof/>
            <w:webHidden/>
          </w:rPr>
          <w:fldChar w:fldCharType="separate"/>
        </w:r>
        <w:r w:rsidR="0066384A">
          <w:rPr>
            <w:noProof/>
            <w:webHidden/>
          </w:rPr>
          <w:t>120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r:id="rId16" w:anchor="_Toc8741755" w:history="1">
        <w:r w:rsidR="0066384A" w:rsidRPr="004E16A8">
          <w:rPr>
            <w:rStyle w:val="Hyperlink"/>
            <w:noProof/>
          </w:rPr>
          <w:t>Hình 3</w:t>
        </w:r>
        <w:r w:rsidR="0066384A" w:rsidRPr="004E16A8">
          <w:rPr>
            <w:rStyle w:val="Hyperlink"/>
            <w:noProof/>
          </w:rPr>
          <w:noBreakHyphen/>
          <w:t>67 Sequence diagram UC015</w:t>
        </w:r>
        <w:r w:rsidR="0066384A">
          <w:rPr>
            <w:noProof/>
            <w:webHidden/>
          </w:rPr>
          <w:tab/>
        </w:r>
        <w:r w:rsidR="0066384A">
          <w:rPr>
            <w:noProof/>
            <w:webHidden/>
          </w:rPr>
          <w:fldChar w:fldCharType="begin"/>
        </w:r>
        <w:r w:rsidR="0066384A">
          <w:rPr>
            <w:noProof/>
            <w:webHidden/>
          </w:rPr>
          <w:instrText xml:space="preserve"> PAGEREF _Toc8741755 \h </w:instrText>
        </w:r>
        <w:r w:rsidR="0066384A">
          <w:rPr>
            <w:noProof/>
            <w:webHidden/>
          </w:rPr>
        </w:r>
        <w:r w:rsidR="0066384A">
          <w:rPr>
            <w:noProof/>
            <w:webHidden/>
          </w:rPr>
          <w:fldChar w:fldCharType="separate"/>
        </w:r>
        <w:r w:rsidR="0066384A">
          <w:rPr>
            <w:noProof/>
            <w:webHidden/>
          </w:rPr>
          <w:t>121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56" w:history="1">
        <w:r w:rsidR="0066384A" w:rsidRPr="004E16A8">
          <w:rPr>
            <w:rStyle w:val="Hyperlink"/>
            <w:noProof/>
          </w:rPr>
          <w:t>Hình 3</w:t>
        </w:r>
        <w:r w:rsidR="0066384A" w:rsidRPr="004E16A8">
          <w:rPr>
            <w:rStyle w:val="Hyperlink"/>
            <w:noProof/>
          </w:rPr>
          <w:noBreakHyphen/>
          <w:t>68 Activity diagram UC016</w:t>
        </w:r>
        <w:r w:rsidR="0066384A">
          <w:rPr>
            <w:noProof/>
            <w:webHidden/>
          </w:rPr>
          <w:tab/>
        </w:r>
        <w:r w:rsidR="0066384A">
          <w:rPr>
            <w:noProof/>
            <w:webHidden/>
          </w:rPr>
          <w:fldChar w:fldCharType="begin"/>
        </w:r>
        <w:r w:rsidR="0066384A">
          <w:rPr>
            <w:noProof/>
            <w:webHidden/>
          </w:rPr>
          <w:instrText xml:space="preserve"> PAGEREF _Toc8741756 \h </w:instrText>
        </w:r>
        <w:r w:rsidR="0066384A">
          <w:rPr>
            <w:noProof/>
            <w:webHidden/>
          </w:rPr>
        </w:r>
        <w:r w:rsidR="0066384A">
          <w:rPr>
            <w:noProof/>
            <w:webHidden/>
          </w:rPr>
          <w:fldChar w:fldCharType="separate"/>
        </w:r>
        <w:r w:rsidR="0066384A">
          <w:rPr>
            <w:noProof/>
            <w:webHidden/>
          </w:rPr>
          <w:t>124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57" w:history="1">
        <w:r w:rsidR="0066384A" w:rsidRPr="004E16A8">
          <w:rPr>
            <w:rStyle w:val="Hyperlink"/>
            <w:noProof/>
          </w:rPr>
          <w:t>Hình 3</w:t>
        </w:r>
        <w:r w:rsidR="0066384A" w:rsidRPr="004E16A8">
          <w:rPr>
            <w:rStyle w:val="Hyperlink"/>
            <w:noProof/>
          </w:rPr>
          <w:noBreakHyphen/>
          <w:t>69 Sequence UC016</w:t>
        </w:r>
        <w:r w:rsidR="0066384A">
          <w:rPr>
            <w:noProof/>
            <w:webHidden/>
          </w:rPr>
          <w:tab/>
        </w:r>
        <w:r w:rsidR="0066384A">
          <w:rPr>
            <w:noProof/>
            <w:webHidden/>
          </w:rPr>
          <w:fldChar w:fldCharType="begin"/>
        </w:r>
        <w:r w:rsidR="0066384A">
          <w:rPr>
            <w:noProof/>
            <w:webHidden/>
          </w:rPr>
          <w:instrText xml:space="preserve"> PAGEREF _Toc8741757 \h </w:instrText>
        </w:r>
        <w:r w:rsidR="0066384A">
          <w:rPr>
            <w:noProof/>
            <w:webHidden/>
          </w:rPr>
        </w:r>
        <w:r w:rsidR="0066384A">
          <w:rPr>
            <w:noProof/>
            <w:webHidden/>
          </w:rPr>
          <w:fldChar w:fldCharType="separate"/>
        </w:r>
        <w:r w:rsidR="0066384A">
          <w:rPr>
            <w:noProof/>
            <w:webHidden/>
          </w:rPr>
          <w:t>125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58" w:history="1">
        <w:r w:rsidR="0066384A" w:rsidRPr="004E16A8">
          <w:rPr>
            <w:rStyle w:val="Hyperlink"/>
            <w:noProof/>
          </w:rPr>
          <w:t>Hình 3</w:t>
        </w:r>
        <w:r w:rsidR="0066384A" w:rsidRPr="004E16A8">
          <w:rPr>
            <w:rStyle w:val="Hyperlink"/>
            <w:noProof/>
          </w:rPr>
          <w:noBreakHyphen/>
          <w:t>70 Activity diagram UC017</w:t>
        </w:r>
        <w:r w:rsidR="0066384A">
          <w:rPr>
            <w:noProof/>
            <w:webHidden/>
          </w:rPr>
          <w:tab/>
        </w:r>
        <w:r w:rsidR="0066384A">
          <w:rPr>
            <w:noProof/>
            <w:webHidden/>
          </w:rPr>
          <w:fldChar w:fldCharType="begin"/>
        </w:r>
        <w:r w:rsidR="0066384A">
          <w:rPr>
            <w:noProof/>
            <w:webHidden/>
          </w:rPr>
          <w:instrText xml:space="preserve"> PAGEREF _Toc8741758 \h </w:instrText>
        </w:r>
        <w:r w:rsidR="0066384A">
          <w:rPr>
            <w:noProof/>
            <w:webHidden/>
          </w:rPr>
        </w:r>
        <w:r w:rsidR="0066384A">
          <w:rPr>
            <w:noProof/>
            <w:webHidden/>
          </w:rPr>
          <w:fldChar w:fldCharType="separate"/>
        </w:r>
        <w:r w:rsidR="0066384A">
          <w:rPr>
            <w:noProof/>
            <w:webHidden/>
          </w:rPr>
          <w:t>127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59" w:history="1">
        <w:r w:rsidR="0066384A" w:rsidRPr="004E16A8">
          <w:rPr>
            <w:rStyle w:val="Hyperlink"/>
            <w:noProof/>
          </w:rPr>
          <w:t>Hình 3</w:t>
        </w:r>
        <w:r w:rsidR="0066384A" w:rsidRPr="004E16A8">
          <w:rPr>
            <w:rStyle w:val="Hyperlink"/>
            <w:noProof/>
          </w:rPr>
          <w:noBreakHyphen/>
          <w:t>71 Sequence diagram UC017</w:t>
        </w:r>
        <w:r w:rsidR="0066384A">
          <w:rPr>
            <w:noProof/>
            <w:webHidden/>
          </w:rPr>
          <w:tab/>
        </w:r>
        <w:r w:rsidR="0066384A">
          <w:rPr>
            <w:noProof/>
            <w:webHidden/>
          </w:rPr>
          <w:fldChar w:fldCharType="begin"/>
        </w:r>
        <w:r w:rsidR="0066384A">
          <w:rPr>
            <w:noProof/>
            <w:webHidden/>
          </w:rPr>
          <w:instrText xml:space="preserve"> PAGEREF _Toc8741759 \h </w:instrText>
        </w:r>
        <w:r w:rsidR="0066384A">
          <w:rPr>
            <w:noProof/>
            <w:webHidden/>
          </w:rPr>
        </w:r>
        <w:r w:rsidR="0066384A">
          <w:rPr>
            <w:noProof/>
            <w:webHidden/>
          </w:rPr>
          <w:fldChar w:fldCharType="separate"/>
        </w:r>
        <w:r w:rsidR="0066384A">
          <w:rPr>
            <w:noProof/>
            <w:webHidden/>
          </w:rPr>
          <w:t>127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60" w:history="1">
        <w:r w:rsidR="0066384A" w:rsidRPr="004E16A8">
          <w:rPr>
            <w:rStyle w:val="Hyperlink"/>
            <w:noProof/>
          </w:rPr>
          <w:t>Hình 3</w:t>
        </w:r>
        <w:r w:rsidR="0066384A" w:rsidRPr="004E16A8">
          <w:rPr>
            <w:rStyle w:val="Hyperlink"/>
            <w:noProof/>
          </w:rPr>
          <w:noBreakHyphen/>
          <w:t>72 Activity diagram UC017a</w:t>
        </w:r>
        <w:r w:rsidR="0066384A">
          <w:rPr>
            <w:noProof/>
            <w:webHidden/>
          </w:rPr>
          <w:tab/>
        </w:r>
        <w:r w:rsidR="0066384A">
          <w:rPr>
            <w:noProof/>
            <w:webHidden/>
          </w:rPr>
          <w:fldChar w:fldCharType="begin"/>
        </w:r>
        <w:r w:rsidR="0066384A">
          <w:rPr>
            <w:noProof/>
            <w:webHidden/>
          </w:rPr>
          <w:instrText xml:space="preserve"> PAGEREF _Toc8741760 \h </w:instrText>
        </w:r>
        <w:r w:rsidR="0066384A">
          <w:rPr>
            <w:noProof/>
            <w:webHidden/>
          </w:rPr>
        </w:r>
        <w:r w:rsidR="0066384A">
          <w:rPr>
            <w:noProof/>
            <w:webHidden/>
          </w:rPr>
          <w:fldChar w:fldCharType="separate"/>
        </w:r>
        <w:r w:rsidR="0066384A">
          <w:rPr>
            <w:noProof/>
            <w:webHidden/>
          </w:rPr>
          <w:t>129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61" w:history="1">
        <w:r w:rsidR="0066384A" w:rsidRPr="004E16A8">
          <w:rPr>
            <w:rStyle w:val="Hyperlink"/>
            <w:noProof/>
          </w:rPr>
          <w:t>Hình 3</w:t>
        </w:r>
        <w:r w:rsidR="0066384A" w:rsidRPr="004E16A8">
          <w:rPr>
            <w:rStyle w:val="Hyperlink"/>
            <w:noProof/>
          </w:rPr>
          <w:noBreakHyphen/>
          <w:t>73 Sequence diagram UC017a</w:t>
        </w:r>
        <w:r w:rsidR="0066384A">
          <w:rPr>
            <w:noProof/>
            <w:webHidden/>
          </w:rPr>
          <w:tab/>
        </w:r>
        <w:r w:rsidR="0066384A">
          <w:rPr>
            <w:noProof/>
            <w:webHidden/>
          </w:rPr>
          <w:fldChar w:fldCharType="begin"/>
        </w:r>
        <w:r w:rsidR="0066384A">
          <w:rPr>
            <w:noProof/>
            <w:webHidden/>
          </w:rPr>
          <w:instrText xml:space="preserve"> PAGEREF _Toc8741761 \h </w:instrText>
        </w:r>
        <w:r w:rsidR="0066384A">
          <w:rPr>
            <w:noProof/>
            <w:webHidden/>
          </w:rPr>
        </w:r>
        <w:r w:rsidR="0066384A">
          <w:rPr>
            <w:noProof/>
            <w:webHidden/>
          </w:rPr>
          <w:fldChar w:fldCharType="separate"/>
        </w:r>
        <w:r w:rsidR="0066384A">
          <w:rPr>
            <w:noProof/>
            <w:webHidden/>
          </w:rPr>
          <w:t>130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62" w:history="1">
        <w:r w:rsidR="0066384A" w:rsidRPr="004E16A8">
          <w:rPr>
            <w:rStyle w:val="Hyperlink"/>
            <w:noProof/>
          </w:rPr>
          <w:t>Hình 3</w:t>
        </w:r>
        <w:r w:rsidR="0066384A" w:rsidRPr="004E16A8">
          <w:rPr>
            <w:rStyle w:val="Hyperlink"/>
            <w:noProof/>
          </w:rPr>
          <w:noBreakHyphen/>
          <w:t>74 Activity diagram UC018</w:t>
        </w:r>
        <w:r w:rsidR="0066384A">
          <w:rPr>
            <w:noProof/>
            <w:webHidden/>
          </w:rPr>
          <w:tab/>
        </w:r>
        <w:r w:rsidR="0066384A">
          <w:rPr>
            <w:noProof/>
            <w:webHidden/>
          </w:rPr>
          <w:fldChar w:fldCharType="begin"/>
        </w:r>
        <w:r w:rsidR="0066384A">
          <w:rPr>
            <w:noProof/>
            <w:webHidden/>
          </w:rPr>
          <w:instrText xml:space="preserve"> PAGEREF _Toc8741762 \h </w:instrText>
        </w:r>
        <w:r w:rsidR="0066384A">
          <w:rPr>
            <w:noProof/>
            <w:webHidden/>
          </w:rPr>
        </w:r>
        <w:r w:rsidR="0066384A">
          <w:rPr>
            <w:noProof/>
            <w:webHidden/>
          </w:rPr>
          <w:fldChar w:fldCharType="separate"/>
        </w:r>
        <w:r w:rsidR="0066384A">
          <w:rPr>
            <w:noProof/>
            <w:webHidden/>
          </w:rPr>
          <w:t>132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63" w:history="1">
        <w:r w:rsidR="0066384A" w:rsidRPr="004E16A8">
          <w:rPr>
            <w:rStyle w:val="Hyperlink"/>
            <w:noProof/>
          </w:rPr>
          <w:t>Hình 3</w:t>
        </w:r>
        <w:r w:rsidR="0066384A" w:rsidRPr="004E16A8">
          <w:rPr>
            <w:rStyle w:val="Hyperlink"/>
            <w:noProof/>
          </w:rPr>
          <w:noBreakHyphen/>
          <w:t>75 Sequence diagram UC018</w:t>
        </w:r>
        <w:r w:rsidR="0066384A">
          <w:rPr>
            <w:noProof/>
            <w:webHidden/>
          </w:rPr>
          <w:tab/>
        </w:r>
        <w:r w:rsidR="0066384A">
          <w:rPr>
            <w:noProof/>
            <w:webHidden/>
          </w:rPr>
          <w:fldChar w:fldCharType="begin"/>
        </w:r>
        <w:r w:rsidR="0066384A">
          <w:rPr>
            <w:noProof/>
            <w:webHidden/>
          </w:rPr>
          <w:instrText xml:space="preserve"> PAGEREF _Toc8741763 \h </w:instrText>
        </w:r>
        <w:r w:rsidR="0066384A">
          <w:rPr>
            <w:noProof/>
            <w:webHidden/>
          </w:rPr>
        </w:r>
        <w:r w:rsidR="0066384A">
          <w:rPr>
            <w:noProof/>
            <w:webHidden/>
          </w:rPr>
          <w:fldChar w:fldCharType="separate"/>
        </w:r>
        <w:r w:rsidR="0066384A">
          <w:rPr>
            <w:noProof/>
            <w:webHidden/>
          </w:rPr>
          <w:t>132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64" w:history="1">
        <w:r w:rsidR="0066384A" w:rsidRPr="004E16A8">
          <w:rPr>
            <w:rStyle w:val="Hyperlink"/>
            <w:noProof/>
          </w:rPr>
          <w:t>Hình 3</w:t>
        </w:r>
        <w:r w:rsidR="0066384A" w:rsidRPr="004E16A8">
          <w:rPr>
            <w:rStyle w:val="Hyperlink"/>
            <w:noProof/>
          </w:rPr>
          <w:noBreakHyphen/>
          <w:t>76 Activity diagram UC019</w:t>
        </w:r>
        <w:r w:rsidR="0066384A">
          <w:rPr>
            <w:noProof/>
            <w:webHidden/>
          </w:rPr>
          <w:tab/>
        </w:r>
        <w:r w:rsidR="0066384A">
          <w:rPr>
            <w:noProof/>
            <w:webHidden/>
          </w:rPr>
          <w:fldChar w:fldCharType="begin"/>
        </w:r>
        <w:r w:rsidR="0066384A">
          <w:rPr>
            <w:noProof/>
            <w:webHidden/>
          </w:rPr>
          <w:instrText xml:space="preserve"> PAGEREF _Toc8741764 \h </w:instrText>
        </w:r>
        <w:r w:rsidR="0066384A">
          <w:rPr>
            <w:noProof/>
            <w:webHidden/>
          </w:rPr>
        </w:r>
        <w:r w:rsidR="0066384A">
          <w:rPr>
            <w:noProof/>
            <w:webHidden/>
          </w:rPr>
          <w:fldChar w:fldCharType="separate"/>
        </w:r>
        <w:r w:rsidR="0066384A">
          <w:rPr>
            <w:noProof/>
            <w:webHidden/>
          </w:rPr>
          <w:t>133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65" w:history="1">
        <w:r w:rsidR="0066384A" w:rsidRPr="004E16A8">
          <w:rPr>
            <w:rStyle w:val="Hyperlink"/>
            <w:noProof/>
          </w:rPr>
          <w:t>Hình 3</w:t>
        </w:r>
        <w:r w:rsidR="0066384A" w:rsidRPr="004E16A8">
          <w:rPr>
            <w:rStyle w:val="Hyperlink"/>
            <w:noProof/>
          </w:rPr>
          <w:noBreakHyphen/>
          <w:t>77 Sequence diagram UC019</w:t>
        </w:r>
        <w:r w:rsidR="0066384A">
          <w:rPr>
            <w:noProof/>
            <w:webHidden/>
          </w:rPr>
          <w:tab/>
        </w:r>
        <w:r w:rsidR="0066384A">
          <w:rPr>
            <w:noProof/>
            <w:webHidden/>
          </w:rPr>
          <w:fldChar w:fldCharType="begin"/>
        </w:r>
        <w:r w:rsidR="0066384A">
          <w:rPr>
            <w:noProof/>
            <w:webHidden/>
          </w:rPr>
          <w:instrText xml:space="preserve"> PAGEREF _Toc8741765 \h </w:instrText>
        </w:r>
        <w:r w:rsidR="0066384A">
          <w:rPr>
            <w:noProof/>
            <w:webHidden/>
          </w:rPr>
        </w:r>
        <w:r w:rsidR="0066384A">
          <w:rPr>
            <w:noProof/>
            <w:webHidden/>
          </w:rPr>
          <w:fldChar w:fldCharType="separate"/>
        </w:r>
        <w:r w:rsidR="0066384A">
          <w:rPr>
            <w:noProof/>
            <w:webHidden/>
          </w:rPr>
          <w:t>134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66" w:history="1">
        <w:r w:rsidR="0066384A" w:rsidRPr="004E16A8">
          <w:rPr>
            <w:rStyle w:val="Hyperlink"/>
            <w:noProof/>
          </w:rPr>
          <w:t>Hình 3</w:t>
        </w:r>
        <w:r w:rsidR="0066384A" w:rsidRPr="004E16A8">
          <w:rPr>
            <w:rStyle w:val="Hyperlink"/>
            <w:noProof/>
          </w:rPr>
          <w:noBreakHyphen/>
          <w:t>78 Activity diagram UC020</w:t>
        </w:r>
        <w:r w:rsidR="0066384A">
          <w:rPr>
            <w:noProof/>
            <w:webHidden/>
          </w:rPr>
          <w:tab/>
        </w:r>
        <w:r w:rsidR="0066384A">
          <w:rPr>
            <w:noProof/>
            <w:webHidden/>
          </w:rPr>
          <w:fldChar w:fldCharType="begin"/>
        </w:r>
        <w:r w:rsidR="0066384A">
          <w:rPr>
            <w:noProof/>
            <w:webHidden/>
          </w:rPr>
          <w:instrText xml:space="preserve"> PAGEREF _Toc8741766 \h </w:instrText>
        </w:r>
        <w:r w:rsidR="0066384A">
          <w:rPr>
            <w:noProof/>
            <w:webHidden/>
          </w:rPr>
        </w:r>
        <w:r w:rsidR="0066384A">
          <w:rPr>
            <w:noProof/>
            <w:webHidden/>
          </w:rPr>
          <w:fldChar w:fldCharType="separate"/>
        </w:r>
        <w:r w:rsidR="0066384A">
          <w:rPr>
            <w:noProof/>
            <w:webHidden/>
          </w:rPr>
          <w:t>135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67" w:history="1">
        <w:r w:rsidR="0066384A" w:rsidRPr="004E16A8">
          <w:rPr>
            <w:rStyle w:val="Hyperlink"/>
            <w:noProof/>
          </w:rPr>
          <w:t>Hình 3</w:t>
        </w:r>
        <w:r w:rsidR="0066384A" w:rsidRPr="004E16A8">
          <w:rPr>
            <w:rStyle w:val="Hyperlink"/>
            <w:noProof/>
          </w:rPr>
          <w:noBreakHyphen/>
          <w:t>79 Sequence diagram UC020</w:t>
        </w:r>
        <w:r w:rsidR="0066384A">
          <w:rPr>
            <w:noProof/>
            <w:webHidden/>
          </w:rPr>
          <w:tab/>
        </w:r>
        <w:r w:rsidR="0066384A">
          <w:rPr>
            <w:noProof/>
            <w:webHidden/>
          </w:rPr>
          <w:fldChar w:fldCharType="begin"/>
        </w:r>
        <w:r w:rsidR="0066384A">
          <w:rPr>
            <w:noProof/>
            <w:webHidden/>
          </w:rPr>
          <w:instrText xml:space="preserve"> PAGEREF _Toc8741767 \h </w:instrText>
        </w:r>
        <w:r w:rsidR="0066384A">
          <w:rPr>
            <w:noProof/>
            <w:webHidden/>
          </w:rPr>
        </w:r>
        <w:r w:rsidR="0066384A">
          <w:rPr>
            <w:noProof/>
            <w:webHidden/>
          </w:rPr>
          <w:fldChar w:fldCharType="separate"/>
        </w:r>
        <w:r w:rsidR="0066384A">
          <w:rPr>
            <w:noProof/>
            <w:webHidden/>
          </w:rPr>
          <w:t>135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68" w:history="1">
        <w:r w:rsidR="0066384A" w:rsidRPr="004E16A8">
          <w:rPr>
            <w:rStyle w:val="Hyperlink"/>
            <w:noProof/>
          </w:rPr>
          <w:t>Hình 3</w:t>
        </w:r>
        <w:r w:rsidR="0066384A" w:rsidRPr="004E16A8">
          <w:rPr>
            <w:rStyle w:val="Hyperlink"/>
            <w:noProof/>
          </w:rPr>
          <w:noBreakHyphen/>
          <w:t>80 Activity diagram UC021</w:t>
        </w:r>
        <w:r w:rsidR="0066384A">
          <w:rPr>
            <w:noProof/>
            <w:webHidden/>
          </w:rPr>
          <w:tab/>
        </w:r>
        <w:r w:rsidR="0066384A">
          <w:rPr>
            <w:noProof/>
            <w:webHidden/>
          </w:rPr>
          <w:fldChar w:fldCharType="begin"/>
        </w:r>
        <w:r w:rsidR="0066384A">
          <w:rPr>
            <w:noProof/>
            <w:webHidden/>
          </w:rPr>
          <w:instrText xml:space="preserve"> PAGEREF _Toc8741768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69" w:history="1">
        <w:r w:rsidR="0066384A" w:rsidRPr="004E16A8">
          <w:rPr>
            <w:rStyle w:val="Hyperlink"/>
            <w:noProof/>
          </w:rPr>
          <w:t>Hình 3</w:t>
        </w:r>
        <w:r w:rsidR="0066384A" w:rsidRPr="004E16A8">
          <w:rPr>
            <w:rStyle w:val="Hyperlink"/>
            <w:noProof/>
          </w:rPr>
          <w:noBreakHyphen/>
          <w:t>81Sequence diagram UC021</w:t>
        </w:r>
        <w:r w:rsidR="0066384A">
          <w:rPr>
            <w:noProof/>
            <w:webHidden/>
          </w:rPr>
          <w:tab/>
        </w:r>
        <w:r w:rsidR="0066384A">
          <w:rPr>
            <w:noProof/>
            <w:webHidden/>
          </w:rPr>
          <w:fldChar w:fldCharType="begin"/>
        </w:r>
        <w:r w:rsidR="0066384A">
          <w:rPr>
            <w:noProof/>
            <w:webHidden/>
          </w:rPr>
          <w:instrText xml:space="preserve"> PAGEREF _Toc8741769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70" w:history="1">
        <w:r w:rsidR="0066384A" w:rsidRPr="004E16A8">
          <w:rPr>
            <w:rStyle w:val="Hyperlink"/>
            <w:noProof/>
          </w:rPr>
          <w:t>Hình 3</w:t>
        </w:r>
        <w:r w:rsidR="0066384A" w:rsidRPr="004E16A8">
          <w:rPr>
            <w:rStyle w:val="Hyperlink"/>
            <w:noProof/>
          </w:rPr>
          <w:noBreakHyphen/>
          <w:t>82 Activity diagram UC021a,b,c</w:t>
        </w:r>
        <w:r w:rsidR="0066384A">
          <w:rPr>
            <w:noProof/>
            <w:webHidden/>
          </w:rPr>
          <w:tab/>
        </w:r>
        <w:r w:rsidR="0066384A">
          <w:rPr>
            <w:noProof/>
            <w:webHidden/>
          </w:rPr>
          <w:fldChar w:fldCharType="begin"/>
        </w:r>
        <w:r w:rsidR="0066384A">
          <w:rPr>
            <w:noProof/>
            <w:webHidden/>
          </w:rPr>
          <w:instrText xml:space="preserve"> PAGEREF _Toc8741770 \h </w:instrText>
        </w:r>
        <w:r w:rsidR="0066384A">
          <w:rPr>
            <w:noProof/>
            <w:webHidden/>
          </w:rPr>
        </w:r>
        <w:r w:rsidR="0066384A">
          <w:rPr>
            <w:noProof/>
            <w:webHidden/>
          </w:rPr>
          <w:fldChar w:fldCharType="separate"/>
        </w:r>
        <w:r w:rsidR="0066384A">
          <w:rPr>
            <w:noProof/>
            <w:webHidden/>
          </w:rPr>
          <w:t>138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71" w:history="1">
        <w:r w:rsidR="0066384A" w:rsidRPr="004E16A8">
          <w:rPr>
            <w:rStyle w:val="Hyperlink"/>
            <w:noProof/>
          </w:rPr>
          <w:t>Hình 3</w:t>
        </w:r>
        <w:r w:rsidR="0066384A" w:rsidRPr="004E16A8">
          <w:rPr>
            <w:rStyle w:val="Hyperlink"/>
            <w:noProof/>
          </w:rPr>
          <w:noBreakHyphen/>
          <w:t>83 Sequence diagram UC021a,b,c</w:t>
        </w:r>
        <w:r w:rsidR="0066384A">
          <w:rPr>
            <w:noProof/>
            <w:webHidden/>
          </w:rPr>
          <w:tab/>
        </w:r>
        <w:r w:rsidR="0066384A">
          <w:rPr>
            <w:noProof/>
            <w:webHidden/>
          </w:rPr>
          <w:fldChar w:fldCharType="begin"/>
        </w:r>
        <w:r w:rsidR="0066384A">
          <w:rPr>
            <w:noProof/>
            <w:webHidden/>
          </w:rPr>
          <w:instrText xml:space="preserve"> PAGEREF _Toc8741771 \h </w:instrText>
        </w:r>
        <w:r w:rsidR="0066384A">
          <w:rPr>
            <w:noProof/>
            <w:webHidden/>
          </w:rPr>
        </w:r>
        <w:r w:rsidR="0066384A">
          <w:rPr>
            <w:noProof/>
            <w:webHidden/>
          </w:rPr>
          <w:fldChar w:fldCharType="separate"/>
        </w:r>
        <w:r w:rsidR="0066384A">
          <w:rPr>
            <w:noProof/>
            <w:webHidden/>
          </w:rPr>
          <w:t>138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72" w:history="1">
        <w:r w:rsidR="0066384A" w:rsidRPr="004E16A8">
          <w:rPr>
            <w:rStyle w:val="Hyperlink"/>
            <w:noProof/>
          </w:rPr>
          <w:t>Hình 3</w:t>
        </w:r>
        <w:r w:rsidR="0066384A" w:rsidRPr="004E16A8">
          <w:rPr>
            <w:rStyle w:val="Hyperlink"/>
            <w:noProof/>
          </w:rPr>
          <w:noBreakHyphen/>
          <w:t>84 Class digram</w:t>
        </w:r>
        <w:r w:rsidR="0066384A">
          <w:rPr>
            <w:noProof/>
            <w:webHidden/>
          </w:rPr>
          <w:tab/>
        </w:r>
        <w:r w:rsidR="0066384A">
          <w:rPr>
            <w:noProof/>
            <w:webHidden/>
          </w:rPr>
          <w:fldChar w:fldCharType="begin"/>
        </w:r>
        <w:r w:rsidR="0066384A">
          <w:rPr>
            <w:noProof/>
            <w:webHidden/>
          </w:rPr>
          <w:instrText xml:space="preserve"> PAGEREF _Toc8741772 \h </w:instrText>
        </w:r>
        <w:r w:rsidR="0066384A">
          <w:rPr>
            <w:noProof/>
            <w:webHidden/>
          </w:rPr>
        </w:r>
        <w:r w:rsidR="0066384A">
          <w:rPr>
            <w:noProof/>
            <w:webHidden/>
          </w:rPr>
          <w:fldChar w:fldCharType="separate"/>
        </w:r>
        <w:r w:rsidR="0066384A">
          <w:rPr>
            <w:noProof/>
            <w:webHidden/>
          </w:rPr>
          <w:t>139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73" w:history="1">
        <w:r w:rsidR="0066384A" w:rsidRPr="004E16A8">
          <w:rPr>
            <w:rStyle w:val="Hyperlink"/>
            <w:noProof/>
          </w:rPr>
          <w:t>Hình 3</w:t>
        </w:r>
        <w:r w:rsidR="0066384A" w:rsidRPr="004E16A8">
          <w:rPr>
            <w:rStyle w:val="Hyperlink"/>
            <w:noProof/>
          </w:rPr>
          <w:noBreakHyphen/>
          <w:t>85 ERD diagram</w:t>
        </w:r>
        <w:r w:rsidR="0066384A">
          <w:rPr>
            <w:noProof/>
            <w:webHidden/>
          </w:rPr>
          <w:tab/>
        </w:r>
        <w:r w:rsidR="0066384A">
          <w:rPr>
            <w:noProof/>
            <w:webHidden/>
          </w:rPr>
          <w:fldChar w:fldCharType="begin"/>
        </w:r>
        <w:r w:rsidR="0066384A">
          <w:rPr>
            <w:noProof/>
            <w:webHidden/>
          </w:rPr>
          <w:instrText xml:space="preserve"> PAGEREF _Toc8741773 \h </w:instrText>
        </w:r>
        <w:r w:rsidR="0066384A">
          <w:rPr>
            <w:noProof/>
            <w:webHidden/>
          </w:rPr>
        </w:r>
        <w:r w:rsidR="0066384A">
          <w:rPr>
            <w:noProof/>
            <w:webHidden/>
          </w:rPr>
          <w:fldChar w:fldCharType="separate"/>
        </w:r>
        <w:r w:rsidR="0066384A">
          <w:rPr>
            <w:noProof/>
            <w:webHidden/>
          </w:rPr>
          <w:t>140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74" w:history="1">
        <w:r w:rsidR="0066384A" w:rsidRPr="004E16A8">
          <w:rPr>
            <w:rStyle w:val="Hyperlink"/>
            <w:noProof/>
          </w:rPr>
          <w:t>Hình 3</w:t>
        </w:r>
        <w:r w:rsidR="0066384A" w:rsidRPr="004E16A8">
          <w:rPr>
            <w:rStyle w:val="Hyperlink"/>
            <w:noProof/>
          </w:rPr>
          <w:noBreakHyphen/>
          <w:t>86 Màn hình xem ngoại ngữ</w:t>
        </w:r>
        <w:r w:rsidR="0066384A">
          <w:rPr>
            <w:noProof/>
            <w:webHidden/>
          </w:rPr>
          <w:tab/>
        </w:r>
        <w:r w:rsidR="0066384A">
          <w:rPr>
            <w:noProof/>
            <w:webHidden/>
          </w:rPr>
          <w:fldChar w:fldCharType="begin"/>
        </w:r>
        <w:r w:rsidR="0066384A">
          <w:rPr>
            <w:noProof/>
            <w:webHidden/>
          </w:rPr>
          <w:instrText xml:space="preserve"> PAGEREF _Toc8741774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75" w:history="1">
        <w:r w:rsidR="0066384A" w:rsidRPr="004E16A8">
          <w:rPr>
            <w:rStyle w:val="Hyperlink"/>
            <w:noProof/>
          </w:rPr>
          <w:t>Hình 3</w:t>
        </w:r>
        <w:r w:rsidR="0066384A" w:rsidRPr="004E16A8">
          <w:rPr>
            <w:rStyle w:val="Hyperlink"/>
            <w:noProof/>
          </w:rPr>
          <w:noBreakHyphen/>
          <w:t>87 Màn hình thêm ngoại ngữ</w:t>
        </w:r>
        <w:r w:rsidR="0066384A">
          <w:rPr>
            <w:noProof/>
            <w:webHidden/>
          </w:rPr>
          <w:tab/>
        </w:r>
        <w:r w:rsidR="0066384A">
          <w:rPr>
            <w:noProof/>
            <w:webHidden/>
          </w:rPr>
          <w:fldChar w:fldCharType="begin"/>
        </w:r>
        <w:r w:rsidR="0066384A">
          <w:rPr>
            <w:noProof/>
            <w:webHidden/>
          </w:rPr>
          <w:instrText xml:space="preserve"> PAGEREF _Toc8741775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76" w:history="1">
        <w:r w:rsidR="0066384A" w:rsidRPr="004E16A8">
          <w:rPr>
            <w:rStyle w:val="Hyperlink"/>
            <w:noProof/>
          </w:rPr>
          <w:t>Hình 3</w:t>
        </w:r>
        <w:r w:rsidR="0066384A" w:rsidRPr="004E16A8">
          <w:rPr>
            <w:rStyle w:val="Hyperlink"/>
            <w:noProof/>
          </w:rPr>
          <w:noBreakHyphen/>
          <w:t>88 Màn hình cập nhật ngoại ngữ</w:t>
        </w:r>
        <w:r w:rsidR="0066384A">
          <w:rPr>
            <w:noProof/>
            <w:webHidden/>
          </w:rPr>
          <w:tab/>
        </w:r>
        <w:r w:rsidR="0066384A">
          <w:rPr>
            <w:noProof/>
            <w:webHidden/>
          </w:rPr>
          <w:fldChar w:fldCharType="begin"/>
        </w:r>
        <w:r w:rsidR="0066384A">
          <w:rPr>
            <w:noProof/>
            <w:webHidden/>
          </w:rPr>
          <w:instrText xml:space="preserve"> PAGEREF _Toc8741776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77" w:history="1">
        <w:r w:rsidR="0066384A" w:rsidRPr="004E16A8">
          <w:rPr>
            <w:rStyle w:val="Hyperlink"/>
            <w:noProof/>
          </w:rPr>
          <w:t>Hình 3</w:t>
        </w:r>
        <w:r w:rsidR="0066384A" w:rsidRPr="004E16A8">
          <w:rPr>
            <w:rStyle w:val="Hyperlink"/>
            <w:noProof/>
          </w:rPr>
          <w:noBreakHyphen/>
          <w:t>89 Màn hình xem chứng chỉ</w:t>
        </w:r>
        <w:r w:rsidR="0066384A">
          <w:rPr>
            <w:noProof/>
            <w:webHidden/>
          </w:rPr>
          <w:tab/>
        </w:r>
        <w:r w:rsidR="0066384A">
          <w:rPr>
            <w:noProof/>
            <w:webHidden/>
          </w:rPr>
          <w:fldChar w:fldCharType="begin"/>
        </w:r>
        <w:r w:rsidR="0066384A">
          <w:rPr>
            <w:noProof/>
            <w:webHidden/>
          </w:rPr>
          <w:instrText xml:space="preserve"> PAGEREF _Toc8741777 \h </w:instrText>
        </w:r>
        <w:r w:rsidR="0066384A">
          <w:rPr>
            <w:noProof/>
            <w:webHidden/>
          </w:rPr>
        </w:r>
        <w:r w:rsidR="0066384A">
          <w:rPr>
            <w:noProof/>
            <w:webHidden/>
          </w:rPr>
          <w:fldChar w:fldCharType="separate"/>
        </w:r>
        <w:r w:rsidR="0066384A">
          <w:rPr>
            <w:noProof/>
            <w:webHidden/>
          </w:rPr>
          <w:t>142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78" w:history="1">
        <w:r w:rsidR="0066384A" w:rsidRPr="004E16A8">
          <w:rPr>
            <w:rStyle w:val="Hyperlink"/>
            <w:noProof/>
          </w:rPr>
          <w:t>Hình 3</w:t>
        </w:r>
        <w:r w:rsidR="0066384A" w:rsidRPr="004E16A8">
          <w:rPr>
            <w:rStyle w:val="Hyperlink"/>
            <w:noProof/>
          </w:rPr>
          <w:noBreakHyphen/>
          <w:t>90 Màn hình thêm chứng chỉ</w:t>
        </w:r>
        <w:r w:rsidR="0066384A">
          <w:rPr>
            <w:noProof/>
            <w:webHidden/>
          </w:rPr>
          <w:tab/>
        </w:r>
        <w:r w:rsidR="0066384A">
          <w:rPr>
            <w:noProof/>
            <w:webHidden/>
          </w:rPr>
          <w:fldChar w:fldCharType="begin"/>
        </w:r>
        <w:r w:rsidR="0066384A">
          <w:rPr>
            <w:noProof/>
            <w:webHidden/>
          </w:rPr>
          <w:instrText xml:space="preserve"> PAGEREF _Toc8741778 \h </w:instrText>
        </w:r>
        <w:r w:rsidR="0066384A">
          <w:rPr>
            <w:noProof/>
            <w:webHidden/>
          </w:rPr>
        </w:r>
        <w:r w:rsidR="0066384A">
          <w:rPr>
            <w:noProof/>
            <w:webHidden/>
          </w:rPr>
          <w:fldChar w:fldCharType="separate"/>
        </w:r>
        <w:r w:rsidR="0066384A">
          <w:rPr>
            <w:noProof/>
            <w:webHidden/>
          </w:rPr>
          <w:t>142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79" w:history="1">
        <w:r w:rsidR="0066384A" w:rsidRPr="004E16A8">
          <w:rPr>
            <w:rStyle w:val="Hyperlink"/>
            <w:noProof/>
          </w:rPr>
          <w:t>Hình 3</w:t>
        </w:r>
        <w:r w:rsidR="0066384A" w:rsidRPr="004E16A8">
          <w:rPr>
            <w:rStyle w:val="Hyperlink"/>
            <w:noProof/>
          </w:rPr>
          <w:noBreakHyphen/>
          <w:t>91 Màn hình cập nhật chứng chỉ</w:t>
        </w:r>
        <w:r w:rsidR="0066384A">
          <w:rPr>
            <w:noProof/>
            <w:webHidden/>
          </w:rPr>
          <w:tab/>
        </w:r>
        <w:r w:rsidR="0066384A">
          <w:rPr>
            <w:noProof/>
            <w:webHidden/>
          </w:rPr>
          <w:fldChar w:fldCharType="begin"/>
        </w:r>
        <w:r w:rsidR="0066384A">
          <w:rPr>
            <w:noProof/>
            <w:webHidden/>
          </w:rPr>
          <w:instrText xml:space="preserve"> PAGEREF _Toc8741779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80" w:history="1">
        <w:r w:rsidR="0066384A" w:rsidRPr="004E16A8">
          <w:rPr>
            <w:rStyle w:val="Hyperlink"/>
            <w:noProof/>
          </w:rPr>
          <w:t>Hình 3</w:t>
        </w:r>
        <w:r w:rsidR="0066384A" w:rsidRPr="004E16A8">
          <w:rPr>
            <w:rStyle w:val="Hyperlink"/>
            <w:noProof/>
          </w:rPr>
          <w:noBreakHyphen/>
          <w:t>92 Màn hình xem kinh nghiệm làm việc</w:t>
        </w:r>
        <w:r w:rsidR="0066384A">
          <w:rPr>
            <w:noProof/>
            <w:webHidden/>
          </w:rPr>
          <w:tab/>
        </w:r>
        <w:r w:rsidR="0066384A">
          <w:rPr>
            <w:noProof/>
            <w:webHidden/>
          </w:rPr>
          <w:fldChar w:fldCharType="begin"/>
        </w:r>
        <w:r w:rsidR="0066384A">
          <w:rPr>
            <w:noProof/>
            <w:webHidden/>
          </w:rPr>
          <w:instrText xml:space="preserve"> PAGEREF _Toc8741780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81" w:history="1">
        <w:r w:rsidR="0066384A" w:rsidRPr="004E16A8">
          <w:rPr>
            <w:rStyle w:val="Hyperlink"/>
            <w:noProof/>
          </w:rPr>
          <w:t>Hình 3</w:t>
        </w:r>
        <w:r w:rsidR="0066384A" w:rsidRPr="004E16A8">
          <w:rPr>
            <w:rStyle w:val="Hyperlink"/>
            <w:noProof/>
          </w:rPr>
          <w:noBreakHyphen/>
          <w:t>93 Màn hình xem kỹ năng kỹ thuật</w:t>
        </w:r>
        <w:r w:rsidR="0066384A">
          <w:rPr>
            <w:noProof/>
            <w:webHidden/>
          </w:rPr>
          <w:tab/>
        </w:r>
        <w:r w:rsidR="0066384A">
          <w:rPr>
            <w:noProof/>
            <w:webHidden/>
          </w:rPr>
          <w:fldChar w:fldCharType="begin"/>
        </w:r>
        <w:r w:rsidR="0066384A">
          <w:rPr>
            <w:noProof/>
            <w:webHidden/>
          </w:rPr>
          <w:instrText xml:space="preserve"> PAGEREF _Toc8741781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82" w:history="1">
        <w:r w:rsidR="0066384A" w:rsidRPr="004E16A8">
          <w:rPr>
            <w:rStyle w:val="Hyperlink"/>
            <w:noProof/>
          </w:rPr>
          <w:t>Hình 3</w:t>
        </w:r>
        <w:r w:rsidR="0066384A" w:rsidRPr="004E16A8">
          <w:rPr>
            <w:rStyle w:val="Hyperlink"/>
            <w:noProof/>
          </w:rPr>
          <w:noBreakHyphen/>
          <w:t>94 Màn hình tìm kiếm nâng cao của nhân viên nhân sự</w:t>
        </w:r>
        <w:r w:rsidR="0066384A">
          <w:rPr>
            <w:noProof/>
            <w:webHidden/>
          </w:rPr>
          <w:tab/>
        </w:r>
        <w:r w:rsidR="0066384A">
          <w:rPr>
            <w:noProof/>
            <w:webHidden/>
          </w:rPr>
          <w:fldChar w:fldCharType="begin"/>
        </w:r>
        <w:r w:rsidR="0066384A">
          <w:rPr>
            <w:noProof/>
            <w:webHidden/>
          </w:rPr>
          <w:instrText xml:space="preserve"> PAGEREF _Toc8741782 \h </w:instrText>
        </w:r>
        <w:r w:rsidR="0066384A">
          <w:rPr>
            <w:noProof/>
            <w:webHidden/>
          </w:rPr>
        </w:r>
        <w:r w:rsidR="0066384A">
          <w:rPr>
            <w:noProof/>
            <w:webHidden/>
          </w:rPr>
          <w:fldChar w:fldCharType="separate"/>
        </w:r>
        <w:r w:rsidR="0066384A">
          <w:rPr>
            <w:noProof/>
            <w:webHidden/>
          </w:rPr>
          <w:t>144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83" w:history="1">
        <w:r w:rsidR="0066384A" w:rsidRPr="004E16A8">
          <w:rPr>
            <w:rStyle w:val="Hyperlink"/>
            <w:noProof/>
          </w:rPr>
          <w:t>Hình 4</w:t>
        </w:r>
        <w:r w:rsidR="0066384A" w:rsidRPr="004E16A8">
          <w:rPr>
            <w:rStyle w:val="Hyperlink"/>
            <w:noProof/>
          </w:rPr>
          <w:noBreakHyphen/>
          <w:t>1 Màn hình thông tin nhân viên</w:t>
        </w:r>
        <w:r w:rsidR="0066384A">
          <w:rPr>
            <w:noProof/>
            <w:webHidden/>
          </w:rPr>
          <w:tab/>
        </w:r>
        <w:r w:rsidR="0066384A">
          <w:rPr>
            <w:noProof/>
            <w:webHidden/>
          </w:rPr>
          <w:fldChar w:fldCharType="begin"/>
        </w:r>
        <w:r w:rsidR="0066384A">
          <w:rPr>
            <w:noProof/>
            <w:webHidden/>
          </w:rPr>
          <w:instrText xml:space="preserve"> PAGEREF _Toc8741783 \h </w:instrText>
        </w:r>
        <w:r w:rsidR="0066384A">
          <w:rPr>
            <w:noProof/>
            <w:webHidden/>
          </w:rPr>
        </w:r>
        <w:r w:rsidR="0066384A">
          <w:rPr>
            <w:noProof/>
            <w:webHidden/>
          </w:rPr>
          <w:fldChar w:fldCharType="separate"/>
        </w:r>
        <w:r w:rsidR="0066384A">
          <w:rPr>
            <w:noProof/>
            <w:webHidden/>
          </w:rPr>
          <w:t>145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84" w:history="1">
        <w:r w:rsidR="0066384A" w:rsidRPr="004E16A8">
          <w:rPr>
            <w:rStyle w:val="Hyperlink"/>
            <w:noProof/>
          </w:rPr>
          <w:t>Hình 4</w:t>
        </w:r>
        <w:r w:rsidR="0066384A" w:rsidRPr="004E16A8">
          <w:rPr>
            <w:rStyle w:val="Hyperlink"/>
            <w:noProof/>
          </w:rPr>
          <w:noBreakHyphen/>
          <w:t>2 Màn hình sửa thông tin nhân viên</w:t>
        </w:r>
        <w:r w:rsidR="0066384A">
          <w:rPr>
            <w:noProof/>
            <w:webHidden/>
          </w:rPr>
          <w:tab/>
        </w:r>
        <w:r w:rsidR="0066384A">
          <w:rPr>
            <w:noProof/>
            <w:webHidden/>
          </w:rPr>
          <w:fldChar w:fldCharType="begin"/>
        </w:r>
        <w:r w:rsidR="0066384A">
          <w:rPr>
            <w:noProof/>
            <w:webHidden/>
          </w:rPr>
          <w:instrText xml:space="preserve"> PAGEREF _Toc8741784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85" w:history="1">
        <w:r w:rsidR="0066384A" w:rsidRPr="004E16A8">
          <w:rPr>
            <w:rStyle w:val="Hyperlink"/>
            <w:noProof/>
          </w:rPr>
          <w:t>Hình 4</w:t>
        </w:r>
        <w:r w:rsidR="0066384A" w:rsidRPr="004E16A8">
          <w:rPr>
            <w:rStyle w:val="Hyperlink"/>
            <w:noProof/>
          </w:rPr>
          <w:noBreakHyphen/>
          <w:t>3 Màn hình xem chứng chỉ</w:t>
        </w:r>
        <w:r w:rsidR="0066384A">
          <w:rPr>
            <w:noProof/>
            <w:webHidden/>
          </w:rPr>
          <w:tab/>
        </w:r>
        <w:r w:rsidR="0066384A">
          <w:rPr>
            <w:noProof/>
            <w:webHidden/>
          </w:rPr>
          <w:fldChar w:fldCharType="begin"/>
        </w:r>
        <w:r w:rsidR="0066384A">
          <w:rPr>
            <w:noProof/>
            <w:webHidden/>
          </w:rPr>
          <w:instrText xml:space="preserve"> PAGEREF _Toc8741785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86" w:history="1">
        <w:r w:rsidR="0066384A" w:rsidRPr="004E16A8">
          <w:rPr>
            <w:rStyle w:val="Hyperlink"/>
            <w:noProof/>
          </w:rPr>
          <w:t>Hình 4</w:t>
        </w:r>
        <w:r w:rsidR="0066384A" w:rsidRPr="004E16A8">
          <w:rPr>
            <w:rStyle w:val="Hyperlink"/>
            <w:noProof/>
          </w:rPr>
          <w:noBreakHyphen/>
          <w:t>4 Màn hình thêm chứng chỉ</w:t>
        </w:r>
        <w:r w:rsidR="0066384A">
          <w:rPr>
            <w:noProof/>
            <w:webHidden/>
          </w:rPr>
          <w:tab/>
        </w:r>
        <w:r w:rsidR="0066384A">
          <w:rPr>
            <w:noProof/>
            <w:webHidden/>
          </w:rPr>
          <w:fldChar w:fldCharType="begin"/>
        </w:r>
        <w:r w:rsidR="0066384A">
          <w:rPr>
            <w:noProof/>
            <w:webHidden/>
          </w:rPr>
          <w:instrText xml:space="preserve"> PAGEREF _Toc8741786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87" w:history="1">
        <w:r w:rsidR="0066384A" w:rsidRPr="004E16A8">
          <w:rPr>
            <w:rStyle w:val="Hyperlink"/>
            <w:noProof/>
          </w:rPr>
          <w:t>Hình 4</w:t>
        </w:r>
        <w:r w:rsidR="0066384A" w:rsidRPr="004E16A8">
          <w:rPr>
            <w:rStyle w:val="Hyperlink"/>
            <w:noProof/>
          </w:rPr>
          <w:noBreakHyphen/>
          <w:t>5 Màn hình xem ngoại ngữ</w:t>
        </w:r>
        <w:r w:rsidR="0066384A">
          <w:rPr>
            <w:noProof/>
            <w:webHidden/>
          </w:rPr>
          <w:tab/>
        </w:r>
        <w:r w:rsidR="0066384A">
          <w:rPr>
            <w:noProof/>
            <w:webHidden/>
          </w:rPr>
          <w:fldChar w:fldCharType="begin"/>
        </w:r>
        <w:r w:rsidR="0066384A">
          <w:rPr>
            <w:noProof/>
            <w:webHidden/>
          </w:rPr>
          <w:instrText xml:space="preserve"> PAGEREF _Toc8741787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88" w:history="1">
        <w:r w:rsidR="0066384A" w:rsidRPr="004E16A8">
          <w:rPr>
            <w:rStyle w:val="Hyperlink"/>
            <w:noProof/>
          </w:rPr>
          <w:t>Hình 4</w:t>
        </w:r>
        <w:r w:rsidR="0066384A" w:rsidRPr="004E16A8">
          <w:rPr>
            <w:rStyle w:val="Hyperlink"/>
            <w:noProof/>
          </w:rPr>
          <w:noBreakHyphen/>
          <w:t>6 Màn hình thêm ngoại ngữ</w:t>
        </w:r>
        <w:r w:rsidR="0066384A">
          <w:rPr>
            <w:noProof/>
            <w:webHidden/>
          </w:rPr>
          <w:tab/>
        </w:r>
        <w:r w:rsidR="0066384A">
          <w:rPr>
            <w:noProof/>
            <w:webHidden/>
          </w:rPr>
          <w:fldChar w:fldCharType="begin"/>
        </w:r>
        <w:r w:rsidR="0066384A">
          <w:rPr>
            <w:noProof/>
            <w:webHidden/>
          </w:rPr>
          <w:instrText xml:space="preserve"> PAGEREF _Toc8741788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89" w:history="1">
        <w:r w:rsidR="0066384A" w:rsidRPr="004E16A8">
          <w:rPr>
            <w:rStyle w:val="Hyperlink"/>
            <w:noProof/>
          </w:rPr>
          <w:t>Hình 4</w:t>
        </w:r>
        <w:r w:rsidR="0066384A" w:rsidRPr="004E16A8">
          <w:rPr>
            <w:rStyle w:val="Hyperlink"/>
            <w:noProof/>
          </w:rPr>
          <w:noBreakHyphen/>
          <w:t>7 Màn hình xem tóm tắt tiểu sử</w:t>
        </w:r>
        <w:r w:rsidR="0066384A">
          <w:rPr>
            <w:noProof/>
            <w:webHidden/>
          </w:rPr>
          <w:tab/>
        </w:r>
        <w:r w:rsidR="0066384A">
          <w:rPr>
            <w:noProof/>
            <w:webHidden/>
          </w:rPr>
          <w:fldChar w:fldCharType="begin"/>
        </w:r>
        <w:r w:rsidR="0066384A">
          <w:rPr>
            <w:noProof/>
            <w:webHidden/>
          </w:rPr>
          <w:instrText xml:space="preserve"> PAGEREF _Toc8741789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90" w:history="1">
        <w:r w:rsidR="0066384A" w:rsidRPr="004E16A8">
          <w:rPr>
            <w:rStyle w:val="Hyperlink"/>
            <w:noProof/>
          </w:rPr>
          <w:t>Hình 4</w:t>
        </w:r>
        <w:r w:rsidR="0066384A" w:rsidRPr="004E16A8">
          <w:rPr>
            <w:rStyle w:val="Hyperlink"/>
            <w:noProof/>
          </w:rPr>
          <w:noBreakHyphen/>
          <w:t>8 Màn hình sửa tóm tắt tiểu sử</w:t>
        </w:r>
        <w:r w:rsidR="0066384A">
          <w:rPr>
            <w:noProof/>
            <w:webHidden/>
          </w:rPr>
          <w:tab/>
        </w:r>
        <w:r w:rsidR="0066384A">
          <w:rPr>
            <w:noProof/>
            <w:webHidden/>
          </w:rPr>
          <w:fldChar w:fldCharType="begin"/>
        </w:r>
        <w:r w:rsidR="0066384A">
          <w:rPr>
            <w:noProof/>
            <w:webHidden/>
          </w:rPr>
          <w:instrText xml:space="preserve"> PAGEREF _Toc8741790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91" w:history="1">
        <w:r w:rsidR="0066384A" w:rsidRPr="004E16A8">
          <w:rPr>
            <w:rStyle w:val="Hyperlink"/>
            <w:noProof/>
          </w:rPr>
          <w:t>Hình 4</w:t>
        </w:r>
        <w:r w:rsidR="0066384A" w:rsidRPr="004E16A8">
          <w:rPr>
            <w:rStyle w:val="Hyperlink"/>
            <w:noProof/>
          </w:rPr>
          <w:noBreakHyphen/>
          <w:t>9 Màn hình thêm kỹ năng kỹ thuật</w:t>
        </w:r>
        <w:r w:rsidR="0066384A">
          <w:rPr>
            <w:noProof/>
            <w:webHidden/>
          </w:rPr>
          <w:tab/>
        </w:r>
        <w:r w:rsidR="0066384A">
          <w:rPr>
            <w:noProof/>
            <w:webHidden/>
          </w:rPr>
          <w:fldChar w:fldCharType="begin"/>
        </w:r>
        <w:r w:rsidR="0066384A">
          <w:rPr>
            <w:noProof/>
            <w:webHidden/>
          </w:rPr>
          <w:instrText xml:space="preserve"> PAGEREF _Toc8741791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92" w:history="1">
        <w:r w:rsidR="0066384A" w:rsidRPr="004E16A8">
          <w:rPr>
            <w:rStyle w:val="Hyperlink"/>
            <w:noProof/>
          </w:rPr>
          <w:t>Hình 4</w:t>
        </w:r>
        <w:r w:rsidR="0066384A" w:rsidRPr="004E16A8">
          <w:rPr>
            <w:rStyle w:val="Hyperlink"/>
            <w:noProof/>
          </w:rPr>
          <w:noBreakHyphen/>
          <w:t>10 Màn hình thêm kinh nghiệm làm việc</w:t>
        </w:r>
        <w:r w:rsidR="0066384A">
          <w:rPr>
            <w:noProof/>
            <w:webHidden/>
          </w:rPr>
          <w:tab/>
        </w:r>
        <w:r w:rsidR="0066384A">
          <w:rPr>
            <w:noProof/>
            <w:webHidden/>
          </w:rPr>
          <w:fldChar w:fldCharType="begin"/>
        </w:r>
        <w:r w:rsidR="0066384A">
          <w:rPr>
            <w:noProof/>
            <w:webHidden/>
          </w:rPr>
          <w:instrText xml:space="preserve"> PAGEREF _Toc8741792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93" w:history="1">
        <w:r w:rsidR="0066384A" w:rsidRPr="004E16A8">
          <w:rPr>
            <w:rStyle w:val="Hyperlink"/>
            <w:noProof/>
          </w:rPr>
          <w:t>Hình 4</w:t>
        </w:r>
        <w:r w:rsidR="0066384A" w:rsidRPr="004E16A8">
          <w:rPr>
            <w:rStyle w:val="Hyperlink"/>
            <w:noProof/>
          </w:rPr>
          <w:noBreakHyphen/>
          <w:t>11 Màn hình thêm vai trò kinh nghiệm làm việc</w:t>
        </w:r>
        <w:r w:rsidR="0066384A">
          <w:rPr>
            <w:noProof/>
            <w:webHidden/>
          </w:rPr>
          <w:tab/>
        </w:r>
        <w:r w:rsidR="0066384A">
          <w:rPr>
            <w:noProof/>
            <w:webHidden/>
          </w:rPr>
          <w:fldChar w:fldCharType="begin"/>
        </w:r>
        <w:r w:rsidR="0066384A">
          <w:rPr>
            <w:noProof/>
            <w:webHidden/>
          </w:rPr>
          <w:instrText xml:space="preserve"> PAGEREF _Toc8741793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94" w:history="1">
        <w:r w:rsidR="0066384A" w:rsidRPr="004E16A8">
          <w:rPr>
            <w:rStyle w:val="Hyperlink"/>
            <w:noProof/>
          </w:rPr>
          <w:t>Hình 4</w:t>
        </w:r>
        <w:r w:rsidR="0066384A" w:rsidRPr="004E16A8">
          <w:rPr>
            <w:rStyle w:val="Hyperlink"/>
            <w:noProof/>
          </w:rPr>
          <w:noBreakHyphen/>
          <w:t>12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_Toc8741794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95" w:history="1">
        <w:r w:rsidR="0066384A" w:rsidRPr="004E16A8">
          <w:rPr>
            <w:rStyle w:val="Hyperlink"/>
            <w:noProof/>
          </w:rPr>
          <w:t>Hình 4</w:t>
        </w:r>
        <w:r w:rsidR="0066384A" w:rsidRPr="004E16A8">
          <w:rPr>
            <w:rStyle w:val="Hyperlink"/>
            <w:noProof/>
          </w:rPr>
          <w:noBreakHyphen/>
          <w:t>13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_Toc8741795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96" w:history="1">
        <w:r w:rsidR="0066384A" w:rsidRPr="004E16A8">
          <w:rPr>
            <w:rStyle w:val="Hyperlink"/>
            <w:noProof/>
          </w:rPr>
          <w:t>Hình 4</w:t>
        </w:r>
        <w:r w:rsidR="0066384A" w:rsidRPr="004E16A8">
          <w:rPr>
            <w:rStyle w:val="Hyperlink"/>
            <w:noProof/>
          </w:rPr>
          <w:noBreakHyphen/>
          <w:t>14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_Toc8741796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97" w:history="1">
        <w:r w:rsidR="0066384A" w:rsidRPr="004E16A8">
          <w:rPr>
            <w:rStyle w:val="Hyperlink"/>
            <w:noProof/>
          </w:rPr>
          <w:t>Hình 4</w:t>
        </w:r>
        <w:r w:rsidR="0066384A" w:rsidRPr="004E16A8">
          <w:rPr>
            <w:rStyle w:val="Hyperlink"/>
            <w:noProof/>
          </w:rPr>
          <w:noBreakHyphen/>
          <w:t>15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_Toc8741797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98" w:history="1">
        <w:r w:rsidR="0066384A" w:rsidRPr="004E16A8">
          <w:rPr>
            <w:rStyle w:val="Hyperlink"/>
            <w:noProof/>
          </w:rPr>
          <w:t>Hình 4</w:t>
        </w:r>
        <w:r w:rsidR="0066384A" w:rsidRPr="004E16A8">
          <w:rPr>
            <w:rStyle w:val="Hyperlink"/>
            <w:noProof/>
          </w:rPr>
          <w:noBreakHyphen/>
          <w:t>16 Màn xem nhật ký cập nhật của nhân viên nhân sự</w:t>
        </w:r>
        <w:r w:rsidR="0066384A">
          <w:rPr>
            <w:noProof/>
            <w:webHidden/>
          </w:rPr>
          <w:tab/>
        </w:r>
        <w:r w:rsidR="0066384A">
          <w:rPr>
            <w:noProof/>
            <w:webHidden/>
          </w:rPr>
          <w:fldChar w:fldCharType="begin"/>
        </w:r>
        <w:r w:rsidR="0066384A">
          <w:rPr>
            <w:noProof/>
            <w:webHidden/>
          </w:rPr>
          <w:instrText xml:space="preserve"> PAGEREF _Toc8741798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799" w:history="1">
        <w:r w:rsidR="0066384A" w:rsidRPr="004E16A8">
          <w:rPr>
            <w:rStyle w:val="Hyperlink"/>
            <w:noProof/>
          </w:rPr>
          <w:t>Hình 4</w:t>
        </w:r>
        <w:r w:rsidR="0066384A" w:rsidRPr="004E16A8">
          <w:rPr>
            <w:rStyle w:val="Hyperlink"/>
            <w:noProof/>
          </w:rPr>
          <w:noBreakHyphen/>
          <w:t>17 Màn hình quản lý dữ liệu của nhân viên nhân sự</w:t>
        </w:r>
        <w:r w:rsidR="0066384A">
          <w:rPr>
            <w:noProof/>
            <w:webHidden/>
          </w:rPr>
          <w:tab/>
        </w:r>
        <w:r w:rsidR="0066384A">
          <w:rPr>
            <w:noProof/>
            <w:webHidden/>
          </w:rPr>
          <w:fldChar w:fldCharType="begin"/>
        </w:r>
        <w:r w:rsidR="0066384A">
          <w:rPr>
            <w:noProof/>
            <w:webHidden/>
          </w:rPr>
          <w:instrText xml:space="preserve"> PAGEREF _Toc8741799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00" w:history="1">
        <w:r w:rsidR="0066384A" w:rsidRPr="004E16A8">
          <w:rPr>
            <w:rStyle w:val="Hyperlink"/>
            <w:noProof/>
          </w:rPr>
          <w:t>Hình 4</w:t>
        </w:r>
        <w:r w:rsidR="0066384A" w:rsidRPr="004E16A8">
          <w:rPr>
            <w:rStyle w:val="Hyperlink"/>
            <w:noProof/>
          </w:rPr>
          <w:noBreakHyphen/>
          <w:t>18 Màn hình quản lý dữ liệu của nhân viên nhân sự</w:t>
        </w:r>
        <w:r w:rsidR="0066384A">
          <w:rPr>
            <w:noProof/>
            <w:webHidden/>
          </w:rPr>
          <w:tab/>
        </w:r>
        <w:r w:rsidR="0066384A">
          <w:rPr>
            <w:noProof/>
            <w:webHidden/>
          </w:rPr>
          <w:fldChar w:fldCharType="begin"/>
        </w:r>
        <w:r w:rsidR="0066384A">
          <w:rPr>
            <w:noProof/>
            <w:webHidden/>
          </w:rPr>
          <w:instrText xml:space="preserve"> PAGEREF _Toc8741800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01" w:history="1">
        <w:r w:rsidR="0066384A" w:rsidRPr="004E16A8">
          <w:rPr>
            <w:rStyle w:val="Hyperlink"/>
            <w:noProof/>
          </w:rPr>
          <w:t>Hình 4</w:t>
        </w:r>
        <w:r w:rsidR="0066384A" w:rsidRPr="004E16A8">
          <w:rPr>
            <w:rStyle w:val="Hyperlink"/>
            <w:noProof/>
          </w:rPr>
          <w:noBreakHyphen/>
          <w:t>19 Màn hình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_Toc8741801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02" w:history="1">
        <w:r w:rsidR="0066384A" w:rsidRPr="004E16A8">
          <w:rPr>
            <w:rStyle w:val="Hyperlink"/>
            <w:noProof/>
          </w:rPr>
          <w:t>Hình 4</w:t>
        </w:r>
        <w:r w:rsidR="0066384A" w:rsidRPr="004E16A8">
          <w:rPr>
            <w:rStyle w:val="Hyperlink"/>
            <w:noProof/>
          </w:rPr>
          <w:noBreakHyphen/>
          <w:t>20 Màn hình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_Toc8741802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03" w:history="1">
        <w:r w:rsidR="0066384A" w:rsidRPr="004E16A8">
          <w:rPr>
            <w:rStyle w:val="Hyperlink"/>
            <w:noProof/>
          </w:rPr>
          <w:t>Hình 4</w:t>
        </w:r>
        <w:r w:rsidR="0066384A" w:rsidRPr="004E16A8">
          <w:rPr>
            <w:rStyle w:val="Hyperlink"/>
            <w:noProof/>
          </w:rPr>
          <w:noBreakHyphen/>
          <w:t>21 Màn hình gợi ý tự động của hệ thống</w:t>
        </w:r>
        <w:r w:rsidR="0066384A">
          <w:rPr>
            <w:noProof/>
            <w:webHidden/>
          </w:rPr>
          <w:tab/>
        </w:r>
        <w:r w:rsidR="0066384A">
          <w:rPr>
            <w:noProof/>
            <w:webHidden/>
          </w:rPr>
          <w:fldChar w:fldCharType="begin"/>
        </w:r>
        <w:r w:rsidR="0066384A">
          <w:rPr>
            <w:noProof/>
            <w:webHidden/>
          </w:rPr>
          <w:instrText xml:space="preserve"> PAGEREF _Toc8741803 \h </w:instrText>
        </w:r>
        <w:r w:rsidR="0066384A">
          <w:rPr>
            <w:noProof/>
            <w:webHidden/>
          </w:rPr>
        </w:r>
        <w:r w:rsidR="0066384A">
          <w:rPr>
            <w:noProof/>
            <w:webHidden/>
          </w:rPr>
          <w:fldChar w:fldCharType="separate"/>
        </w:r>
        <w:r w:rsidR="0066384A">
          <w:rPr>
            <w:noProof/>
            <w:webHidden/>
          </w:rPr>
          <w:t>152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04" w:history="1">
        <w:r w:rsidR="0066384A" w:rsidRPr="004E16A8">
          <w:rPr>
            <w:rStyle w:val="Hyperlink"/>
            <w:noProof/>
          </w:rPr>
          <w:t>Hình 4</w:t>
        </w:r>
        <w:r w:rsidR="0066384A" w:rsidRPr="004E16A8">
          <w:rPr>
            <w:rStyle w:val="Hyperlink"/>
            <w:noProof/>
          </w:rPr>
          <w:noBreakHyphen/>
          <w:t>22 Deployment diagram</w:t>
        </w:r>
        <w:r w:rsidR="0066384A">
          <w:rPr>
            <w:noProof/>
            <w:webHidden/>
          </w:rPr>
          <w:tab/>
        </w:r>
        <w:r w:rsidR="0066384A">
          <w:rPr>
            <w:noProof/>
            <w:webHidden/>
          </w:rPr>
          <w:fldChar w:fldCharType="begin"/>
        </w:r>
        <w:r w:rsidR="0066384A">
          <w:rPr>
            <w:noProof/>
            <w:webHidden/>
          </w:rPr>
          <w:instrText xml:space="preserve"> PAGEREF _Toc8741804 \h </w:instrText>
        </w:r>
        <w:r w:rsidR="0066384A">
          <w:rPr>
            <w:noProof/>
            <w:webHidden/>
          </w:rPr>
        </w:r>
        <w:r w:rsidR="0066384A">
          <w:rPr>
            <w:noProof/>
            <w:webHidden/>
          </w:rPr>
          <w:fldChar w:fldCharType="separate"/>
        </w:r>
        <w:r w:rsidR="0066384A">
          <w:rPr>
            <w:noProof/>
            <w:webHidden/>
          </w:rPr>
          <w:t>155</w:t>
        </w:r>
        <w:r w:rsidR="0066384A">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ins w:id="550" w:author="LEO" w:date="2019-05-14T17:55:00Z"/>
          <w:b/>
          <w:bCs/>
          <w:kern w:val="32"/>
          <w:sz w:val="32"/>
          <w:szCs w:val="32"/>
        </w:rPr>
      </w:pPr>
      <w:ins w:id="551" w:author="LEO" w:date="2019-05-14T17:55:00Z">
        <w:r>
          <w:br w:type="page"/>
        </w:r>
      </w:ins>
    </w:p>
    <w:p w:rsidR="00511681" w:rsidRDefault="00511681" w:rsidP="00511681">
      <w:pPr>
        <w:pStyle w:val="Heading1"/>
        <w:numPr>
          <w:ilvl w:val="0"/>
          <w:numId w:val="0"/>
        </w:numPr>
        <w:rPr>
          <w:rFonts w:cs="Times New Roman"/>
        </w:rPr>
      </w:pPr>
      <w:bookmarkStart w:id="552" w:name="_Toc8806684"/>
      <w:r w:rsidRPr="00523A4F">
        <w:rPr>
          <w:rFonts w:cs="Times New Roman"/>
        </w:rPr>
        <w:lastRenderedPageBreak/>
        <w:t>DANH MỤC CÁC BẢNG BIỂU</w:t>
      </w:r>
      <w:bookmarkEnd w:id="552"/>
    </w:p>
    <w:p w:rsidR="0066384A"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8741805" w:history="1">
        <w:r w:rsidR="0066384A" w:rsidRPr="00590E77">
          <w:rPr>
            <w:rStyle w:val="Hyperlink"/>
            <w:noProof/>
          </w:rPr>
          <w:t>Bảng 3</w:t>
        </w:r>
        <w:r w:rsidR="0066384A" w:rsidRPr="00590E77">
          <w:rPr>
            <w:rStyle w:val="Hyperlink"/>
            <w:noProof/>
          </w:rPr>
          <w:noBreakHyphen/>
          <w:t>1 Danh sách tác nhân và mô tả</w:t>
        </w:r>
        <w:r w:rsidR="0066384A">
          <w:rPr>
            <w:noProof/>
            <w:webHidden/>
          </w:rPr>
          <w:tab/>
        </w:r>
        <w:r w:rsidR="0066384A">
          <w:rPr>
            <w:noProof/>
            <w:webHidden/>
          </w:rPr>
          <w:fldChar w:fldCharType="begin"/>
        </w:r>
        <w:r w:rsidR="0066384A">
          <w:rPr>
            <w:noProof/>
            <w:webHidden/>
          </w:rPr>
          <w:instrText xml:space="preserve"> PAGEREF _Toc8741805 \h </w:instrText>
        </w:r>
        <w:r w:rsidR="0066384A">
          <w:rPr>
            <w:noProof/>
            <w:webHidden/>
          </w:rPr>
        </w:r>
        <w:r w:rsidR="0066384A">
          <w:rPr>
            <w:noProof/>
            <w:webHidden/>
          </w:rPr>
          <w:fldChar w:fldCharType="separate"/>
        </w:r>
        <w:r w:rsidR="0066384A">
          <w:rPr>
            <w:noProof/>
            <w:webHidden/>
          </w:rPr>
          <w:t>38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06" w:history="1">
        <w:r w:rsidR="0066384A" w:rsidRPr="00590E77">
          <w:rPr>
            <w:rStyle w:val="Hyperlink"/>
            <w:noProof/>
          </w:rPr>
          <w:t>Bảng 3</w:t>
        </w:r>
        <w:r w:rsidR="0066384A" w:rsidRPr="00590E77">
          <w:rPr>
            <w:rStyle w:val="Hyperlink"/>
            <w:noProof/>
          </w:rPr>
          <w:noBreakHyphen/>
          <w:t>2 Danh sách Usecase và mô tả</w:t>
        </w:r>
        <w:r w:rsidR="0066384A">
          <w:rPr>
            <w:noProof/>
            <w:webHidden/>
          </w:rPr>
          <w:tab/>
        </w:r>
        <w:r w:rsidR="0066384A">
          <w:rPr>
            <w:noProof/>
            <w:webHidden/>
          </w:rPr>
          <w:fldChar w:fldCharType="begin"/>
        </w:r>
        <w:r w:rsidR="0066384A">
          <w:rPr>
            <w:noProof/>
            <w:webHidden/>
          </w:rPr>
          <w:instrText xml:space="preserve"> PAGEREF _Toc8741806 \h </w:instrText>
        </w:r>
        <w:r w:rsidR="0066384A">
          <w:rPr>
            <w:noProof/>
            <w:webHidden/>
          </w:rPr>
        </w:r>
        <w:r w:rsidR="0066384A">
          <w:rPr>
            <w:noProof/>
            <w:webHidden/>
          </w:rPr>
          <w:fldChar w:fldCharType="separate"/>
        </w:r>
        <w:r w:rsidR="0066384A">
          <w:rPr>
            <w:noProof/>
            <w:webHidden/>
          </w:rPr>
          <w:t>42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07" w:history="1">
        <w:r w:rsidR="0066384A" w:rsidRPr="00590E77">
          <w:rPr>
            <w:rStyle w:val="Hyperlink"/>
            <w:noProof/>
          </w:rPr>
          <w:t>Bảng 3</w:t>
        </w:r>
        <w:r w:rsidR="0066384A" w:rsidRPr="00590E77">
          <w:rPr>
            <w:rStyle w:val="Hyperlink"/>
            <w:noProof/>
          </w:rPr>
          <w:noBreakHyphen/>
          <w:t>3 Đặc tả UC001</w:t>
        </w:r>
        <w:r w:rsidR="0066384A">
          <w:rPr>
            <w:noProof/>
            <w:webHidden/>
          </w:rPr>
          <w:tab/>
        </w:r>
        <w:r w:rsidR="0066384A">
          <w:rPr>
            <w:noProof/>
            <w:webHidden/>
          </w:rPr>
          <w:fldChar w:fldCharType="begin"/>
        </w:r>
        <w:r w:rsidR="0066384A">
          <w:rPr>
            <w:noProof/>
            <w:webHidden/>
          </w:rPr>
          <w:instrText xml:space="preserve"> PAGEREF _Toc8741807 \h </w:instrText>
        </w:r>
        <w:r w:rsidR="0066384A">
          <w:rPr>
            <w:noProof/>
            <w:webHidden/>
          </w:rPr>
        </w:r>
        <w:r w:rsidR="0066384A">
          <w:rPr>
            <w:noProof/>
            <w:webHidden/>
          </w:rPr>
          <w:fldChar w:fldCharType="separate"/>
        </w:r>
        <w:r w:rsidR="0066384A">
          <w:rPr>
            <w:noProof/>
            <w:webHidden/>
          </w:rPr>
          <w:t>42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08" w:history="1">
        <w:r w:rsidR="0066384A" w:rsidRPr="00590E77">
          <w:rPr>
            <w:rStyle w:val="Hyperlink"/>
            <w:noProof/>
          </w:rPr>
          <w:t>Bảng 3</w:t>
        </w:r>
        <w:r w:rsidR="0066384A" w:rsidRPr="00590E77">
          <w:rPr>
            <w:rStyle w:val="Hyperlink"/>
            <w:noProof/>
          </w:rPr>
          <w:noBreakHyphen/>
          <w:t>4 Đặc tả UC001a</w:t>
        </w:r>
        <w:r w:rsidR="0066384A">
          <w:rPr>
            <w:noProof/>
            <w:webHidden/>
          </w:rPr>
          <w:tab/>
        </w:r>
        <w:r w:rsidR="0066384A">
          <w:rPr>
            <w:noProof/>
            <w:webHidden/>
          </w:rPr>
          <w:fldChar w:fldCharType="begin"/>
        </w:r>
        <w:r w:rsidR="0066384A">
          <w:rPr>
            <w:noProof/>
            <w:webHidden/>
          </w:rPr>
          <w:instrText xml:space="preserve"> PAGEREF _Toc8741808 \h </w:instrText>
        </w:r>
        <w:r w:rsidR="0066384A">
          <w:rPr>
            <w:noProof/>
            <w:webHidden/>
          </w:rPr>
        </w:r>
        <w:r w:rsidR="0066384A">
          <w:rPr>
            <w:noProof/>
            <w:webHidden/>
          </w:rPr>
          <w:fldChar w:fldCharType="separate"/>
        </w:r>
        <w:r w:rsidR="0066384A">
          <w:rPr>
            <w:noProof/>
            <w:webHidden/>
          </w:rPr>
          <w:t>44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09" w:history="1">
        <w:r w:rsidR="0066384A" w:rsidRPr="00590E77">
          <w:rPr>
            <w:rStyle w:val="Hyperlink"/>
            <w:noProof/>
          </w:rPr>
          <w:t>Bảng 3</w:t>
        </w:r>
        <w:r w:rsidR="0066384A" w:rsidRPr="00590E77">
          <w:rPr>
            <w:rStyle w:val="Hyperlink"/>
            <w:noProof/>
          </w:rPr>
          <w:noBreakHyphen/>
          <w:t>5 Đặc tả UC001b</w:t>
        </w:r>
        <w:r w:rsidR="0066384A">
          <w:rPr>
            <w:noProof/>
            <w:webHidden/>
          </w:rPr>
          <w:tab/>
        </w:r>
        <w:r w:rsidR="0066384A">
          <w:rPr>
            <w:noProof/>
            <w:webHidden/>
          </w:rPr>
          <w:fldChar w:fldCharType="begin"/>
        </w:r>
        <w:r w:rsidR="0066384A">
          <w:rPr>
            <w:noProof/>
            <w:webHidden/>
          </w:rPr>
          <w:instrText xml:space="preserve"> PAGEREF _Toc8741809 \h </w:instrText>
        </w:r>
        <w:r w:rsidR="0066384A">
          <w:rPr>
            <w:noProof/>
            <w:webHidden/>
          </w:rPr>
        </w:r>
        <w:r w:rsidR="0066384A">
          <w:rPr>
            <w:noProof/>
            <w:webHidden/>
          </w:rPr>
          <w:fldChar w:fldCharType="separate"/>
        </w:r>
        <w:r w:rsidR="0066384A">
          <w:rPr>
            <w:noProof/>
            <w:webHidden/>
          </w:rPr>
          <w:t>46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10" w:history="1">
        <w:r w:rsidR="0066384A" w:rsidRPr="00590E77">
          <w:rPr>
            <w:rStyle w:val="Hyperlink"/>
            <w:noProof/>
          </w:rPr>
          <w:t>Bảng 3</w:t>
        </w:r>
        <w:r w:rsidR="0066384A" w:rsidRPr="00590E77">
          <w:rPr>
            <w:rStyle w:val="Hyperlink"/>
            <w:noProof/>
          </w:rPr>
          <w:noBreakHyphen/>
          <w:t>6 Đặc tả UC001c</w:t>
        </w:r>
        <w:r w:rsidR="0066384A">
          <w:rPr>
            <w:noProof/>
            <w:webHidden/>
          </w:rPr>
          <w:tab/>
        </w:r>
        <w:r w:rsidR="0066384A">
          <w:rPr>
            <w:noProof/>
            <w:webHidden/>
          </w:rPr>
          <w:fldChar w:fldCharType="begin"/>
        </w:r>
        <w:r w:rsidR="0066384A">
          <w:rPr>
            <w:noProof/>
            <w:webHidden/>
          </w:rPr>
          <w:instrText xml:space="preserve"> PAGEREF _Toc8741810 \h </w:instrText>
        </w:r>
        <w:r w:rsidR="0066384A">
          <w:rPr>
            <w:noProof/>
            <w:webHidden/>
          </w:rPr>
        </w:r>
        <w:r w:rsidR="0066384A">
          <w:rPr>
            <w:noProof/>
            <w:webHidden/>
          </w:rPr>
          <w:fldChar w:fldCharType="separate"/>
        </w:r>
        <w:r w:rsidR="0066384A">
          <w:rPr>
            <w:noProof/>
            <w:webHidden/>
          </w:rPr>
          <w:t>48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11" w:history="1">
        <w:r w:rsidR="0066384A" w:rsidRPr="00590E77">
          <w:rPr>
            <w:rStyle w:val="Hyperlink"/>
            <w:noProof/>
          </w:rPr>
          <w:t>Bảng 3</w:t>
        </w:r>
        <w:r w:rsidR="0066384A" w:rsidRPr="00590E77">
          <w:rPr>
            <w:rStyle w:val="Hyperlink"/>
            <w:noProof/>
          </w:rPr>
          <w:noBreakHyphen/>
          <w:t>7 Đặc tả UC002</w:t>
        </w:r>
        <w:r w:rsidR="0066384A">
          <w:rPr>
            <w:noProof/>
            <w:webHidden/>
          </w:rPr>
          <w:tab/>
        </w:r>
        <w:r w:rsidR="0066384A">
          <w:rPr>
            <w:noProof/>
            <w:webHidden/>
          </w:rPr>
          <w:fldChar w:fldCharType="begin"/>
        </w:r>
        <w:r w:rsidR="0066384A">
          <w:rPr>
            <w:noProof/>
            <w:webHidden/>
          </w:rPr>
          <w:instrText xml:space="preserve"> PAGEREF _Toc8741811 \h </w:instrText>
        </w:r>
        <w:r w:rsidR="0066384A">
          <w:rPr>
            <w:noProof/>
            <w:webHidden/>
          </w:rPr>
        </w:r>
        <w:r w:rsidR="0066384A">
          <w:rPr>
            <w:noProof/>
            <w:webHidden/>
          </w:rPr>
          <w:fldChar w:fldCharType="separate"/>
        </w:r>
        <w:r w:rsidR="0066384A">
          <w:rPr>
            <w:noProof/>
            <w:webHidden/>
          </w:rPr>
          <w:t>50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12" w:history="1">
        <w:r w:rsidR="0066384A" w:rsidRPr="00590E77">
          <w:rPr>
            <w:rStyle w:val="Hyperlink"/>
            <w:noProof/>
          </w:rPr>
          <w:t>Bảng 3</w:t>
        </w:r>
        <w:r w:rsidR="0066384A" w:rsidRPr="00590E77">
          <w:rPr>
            <w:rStyle w:val="Hyperlink"/>
            <w:noProof/>
          </w:rPr>
          <w:noBreakHyphen/>
          <w:t>8 Đặc tả UC002a</w:t>
        </w:r>
        <w:r w:rsidR="0066384A">
          <w:rPr>
            <w:noProof/>
            <w:webHidden/>
          </w:rPr>
          <w:tab/>
        </w:r>
        <w:r w:rsidR="0066384A">
          <w:rPr>
            <w:noProof/>
            <w:webHidden/>
          </w:rPr>
          <w:fldChar w:fldCharType="begin"/>
        </w:r>
        <w:r w:rsidR="0066384A">
          <w:rPr>
            <w:noProof/>
            <w:webHidden/>
          </w:rPr>
          <w:instrText xml:space="preserve"> PAGEREF _Toc8741812 \h </w:instrText>
        </w:r>
        <w:r w:rsidR="0066384A">
          <w:rPr>
            <w:noProof/>
            <w:webHidden/>
          </w:rPr>
        </w:r>
        <w:r w:rsidR="0066384A">
          <w:rPr>
            <w:noProof/>
            <w:webHidden/>
          </w:rPr>
          <w:fldChar w:fldCharType="separate"/>
        </w:r>
        <w:r w:rsidR="0066384A">
          <w:rPr>
            <w:noProof/>
            <w:webHidden/>
          </w:rPr>
          <w:t>52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13" w:history="1">
        <w:r w:rsidR="0066384A" w:rsidRPr="00590E77">
          <w:rPr>
            <w:rStyle w:val="Hyperlink"/>
            <w:noProof/>
          </w:rPr>
          <w:t>Bảng 3</w:t>
        </w:r>
        <w:r w:rsidR="0066384A" w:rsidRPr="00590E77">
          <w:rPr>
            <w:rStyle w:val="Hyperlink"/>
            <w:noProof/>
          </w:rPr>
          <w:noBreakHyphen/>
          <w:t>9 Đặc tả UC002b</w:t>
        </w:r>
        <w:r w:rsidR="0066384A">
          <w:rPr>
            <w:noProof/>
            <w:webHidden/>
          </w:rPr>
          <w:tab/>
        </w:r>
        <w:r w:rsidR="0066384A">
          <w:rPr>
            <w:noProof/>
            <w:webHidden/>
          </w:rPr>
          <w:fldChar w:fldCharType="begin"/>
        </w:r>
        <w:r w:rsidR="0066384A">
          <w:rPr>
            <w:noProof/>
            <w:webHidden/>
          </w:rPr>
          <w:instrText xml:space="preserve"> PAGEREF _Toc8741813 \h </w:instrText>
        </w:r>
        <w:r w:rsidR="0066384A">
          <w:rPr>
            <w:noProof/>
            <w:webHidden/>
          </w:rPr>
        </w:r>
        <w:r w:rsidR="0066384A">
          <w:rPr>
            <w:noProof/>
            <w:webHidden/>
          </w:rPr>
          <w:fldChar w:fldCharType="separate"/>
        </w:r>
        <w:r w:rsidR="0066384A">
          <w:rPr>
            <w:noProof/>
            <w:webHidden/>
          </w:rPr>
          <w:t>54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14" w:history="1">
        <w:r w:rsidR="0066384A" w:rsidRPr="00590E77">
          <w:rPr>
            <w:rStyle w:val="Hyperlink"/>
            <w:noProof/>
          </w:rPr>
          <w:t>Bảng 3</w:t>
        </w:r>
        <w:r w:rsidR="0066384A" w:rsidRPr="00590E77">
          <w:rPr>
            <w:rStyle w:val="Hyperlink"/>
            <w:noProof/>
          </w:rPr>
          <w:noBreakHyphen/>
          <w:t>10 Đặc tả UC002c</w:t>
        </w:r>
        <w:r w:rsidR="0066384A">
          <w:rPr>
            <w:noProof/>
            <w:webHidden/>
          </w:rPr>
          <w:tab/>
        </w:r>
        <w:r w:rsidR="0066384A">
          <w:rPr>
            <w:noProof/>
            <w:webHidden/>
          </w:rPr>
          <w:fldChar w:fldCharType="begin"/>
        </w:r>
        <w:r w:rsidR="0066384A">
          <w:rPr>
            <w:noProof/>
            <w:webHidden/>
          </w:rPr>
          <w:instrText xml:space="preserve"> PAGEREF _Toc8741814 \h </w:instrText>
        </w:r>
        <w:r w:rsidR="0066384A">
          <w:rPr>
            <w:noProof/>
            <w:webHidden/>
          </w:rPr>
        </w:r>
        <w:r w:rsidR="0066384A">
          <w:rPr>
            <w:noProof/>
            <w:webHidden/>
          </w:rPr>
          <w:fldChar w:fldCharType="separate"/>
        </w:r>
        <w:r w:rsidR="0066384A">
          <w:rPr>
            <w:noProof/>
            <w:webHidden/>
          </w:rPr>
          <w:t>56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15" w:history="1">
        <w:r w:rsidR="0066384A" w:rsidRPr="00590E77">
          <w:rPr>
            <w:rStyle w:val="Hyperlink"/>
            <w:noProof/>
          </w:rPr>
          <w:t>Bảng 3</w:t>
        </w:r>
        <w:r w:rsidR="0066384A" w:rsidRPr="00590E77">
          <w:rPr>
            <w:rStyle w:val="Hyperlink"/>
            <w:noProof/>
          </w:rPr>
          <w:noBreakHyphen/>
          <w:t>11 Đặc tả UC003</w:t>
        </w:r>
        <w:r w:rsidR="0066384A">
          <w:rPr>
            <w:noProof/>
            <w:webHidden/>
          </w:rPr>
          <w:tab/>
        </w:r>
        <w:r w:rsidR="0066384A">
          <w:rPr>
            <w:noProof/>
            <w:webHidden/>
          </w:rPr>
          <w:fldChar w:fldCharType="begin"/>
        </w:r>
        <w:r w:rsidR="0066384A">
          <w:rPr>
            <w:noProof/>
            <w:webHidden/>
          </w:rPr>
          <w:instrText xml:space="preserve"> PAGEREF _Toc8741815 \h </w:instrText>
        </w:r>
        <w:r w:rsidR="0066384A">
          <w:rPr>
            <w:noProof/>
            <w:webHidden/>
          </w:rPr>
        </w:r>
        <w:r w:rsidR="0066384A">
          <w:rPr>
            <w:noProof/>
            <w:webHidden/>
          </w:rPr>
          <w:fldChar w:fldCharType="separate"/>
        </w:r>
        <w:r w:rsidR="0066384A">
          <w:rPr>
            <w:noProof/>
            <w:webHidden/>
          </w:rPr>
          <w:t>58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16" w:history="1">
        <w:r w:rsidR="0066384A" w:rsidRPr="00590E77">
          <w:rPr>
            <w:rStyle w:val="Hyperlink"/>
            <w:noProof/>
          </w:rPr>
          <w:t>Bảng 3</w:t>
        </w:r>
        <w:r w:rsidR="0066384A" w:rsidRPr="00590E77">
          <w:rPr>
            <w:rStyle w:val="Hyperlink"/>
            <w:noProof/>
          </w:rPr>
          <w:noBreakHyphen/>
          <w:t>12 Đặc tả UC004</w:t>
        </w:r>
        <w:r w:rsidR="0066384A">
          <w:rPr>
            <w:noProof/>
            <w:webHidden/>
          </w:rPr>
          <w:tab/>
        </w:r>
        <w:r w:rsidR="0066384A">
          <w:rPr>
            <w:noProof/>
            <w:webHidden/>
          </w:rPr>
          <w:fldChar w:fldCharType="begin"/>
        </w:r>
        <w:r w:rsidR="0066384A">
          <w:rPr>
            <w:noProof/>
            <w:webHidden/>
          </w:rPr>
          <w:instrText xml:space="preserve"> PAGEREF _Toc8741816 \h </w:instrText>
        </w:r>
        <w:r w:rsidR="0066384A">
          <w:rPr>
            <w:noProof/>
            <w:webHidden/>
          </w:rPr>
        </w:r>
        <w:r w:rsidR="0066384A">
          <w:rPr>
            <w:noProof/>
            <w:webHidden/>
          </w:rPr>
          <w:fldChar w:fldCharType="separate"/>
        </w:r>
        <w:r w:rsidR="0066384A">
          <w:rPr>
            <w:noProof/>
            <w:webHidden/>
          </w:rPr>
          <w:t>60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17" w:history="1">
        <w:r w:rsidR="0066384A" w:rsidRPr="00590E77">
          <w:rPr>
            <w:rStyle w:val="Hyperlink"/>
            <w:noProof/>
          </w:rPr>
          <w:t>Bảng 3</w:t>
        </w:r>
        <w:r w:rsidR="0066384A" w:rsidRPr="00590E77">
          <w:rPr>
            <w:rStyle w:val="Hyperlink"/>
            <w:noProof/>
          </w:rPr>
          <w:noBreakHyphen/>
          <w:t>13 Đặc tả UC004a</w:t>
        </w:r>
        <w:r w:rsidR="0066384A">
          <w:rPr>
            <w:noProof/>
            <w:webHidden/>
          </w:rPr>
          <w:tab/>
        </w:r>
        <w:r w:rsidR="0066384A">
          <w:rPr>
            <w:noProof/>
            <w:webHidden/>
          </w:rPr>
          <w:fldChar w:fldCharType="begin"/>
        </w:r>
        <w:r w:rsidR="0066384A">
          <w:rPr>
            <w:noProof/>
            <w:webHidden/>
          </w:rPr>
          <w:instrText xml:space="preserve"> PAGEREF _Toc8741817 \h </w:instrText>
        </w:r>
        <w:r w:rsidR="0066384A">
          <w:rPr>
            <w:noProof/>
            <w:webHidden/>
          </w:rPr>
        </w:r>
        <w:r w:rsidR="0066384A">
          <w:rPr>
            <w:noProof/>
            <w:webHidden/>
          </w:rPr>
          <w:fldChar w:fldCharType="separate"/>
        </w:r>
        <w:r w:rsidR="0066384A">
          <w:rPr>
            <w:noProof/>
            <w:webHidden/>
          </w:rPr>
          <w:t>62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18" w:history="1">
        <w:r w:rsidR="0066384A" w:rsidRPr="00590E77">
          <w:rPr>
            <w:rStyle w:val="Hyperlink"/>
            <w:noProof/>
          </w:rPr>
          <w:t>Bảng 3</w:t>
        </w:r>
        <w:r w:rsidR="0066384A" w:rsidRPr="00590E77">
          <w:rPr>
            <w:rStyle w:val="Hyperlink"/>
            <w:noProof/>
          </w:rPr>
          <w:noBreakHyphen/>
          <w:t>14 Đặc tả UC004b</w:t>
        </w:r>
        <w:r w:rsidR="0066384A">
          <w:rPr>
            <w:noProof/>
            <w:webHidden/>
          </w:rPr>
          <w:tab/>
        </w:r>
        <w:r w:rsidR="0066384A">
          <w:rPr>
            <w:noProof/>
            <w:webHidden/>
          </w:rPr>
          <w:fldChar w:fldCharType="begin"/>
        </w:r>
        <w:r w:rsidR="0066384A">
          <w:rPr>
            <w:noProof/>
            <w:webHidden/>
          </w:rPr>
          <w:instrText xml:space="preserve"> PAGEREF _Toc8741818 \h </w:instrText>
        </w:r>
        <w:r w:rsidR="0066384A">
          <w:rPr>
            <w:noProof/>
            <w:webHidden/>
          </w:rPr>
        </w:r>
        <w:r w:rsidR="0066384A">
          <w:rPr>
            <w:noProof/>
            <w:webHidden/>
          </w:rPr>
          <w:fldChar w:fldCharType="separate"/>
        </w:r>
        <w:r w:rsidR="0066384A">
          <w:rPr>
            <w:noProof/>
            <w:webHidden/>
          </w:rPr>
          <w:t>64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19" w:history="1">
        <w:r w:rsidR="0066384A" w:rsidRPr="00590E77">
          <w:rPr>
            <w:rStyle w:val="Hyperlink"/>
            <w:noProof/>
          </w:rPr>
          <w:t>Bảng 3</w:t>
        </w:r>
        <w:r w:rsidR="0066384A" w:rsidRPr="00590E77">
          <w:rPr>
            <w:rStyle w:val="Hyperlink"/>
            <w:noProof/>
          </w:rPr>
          <w:noBreakHyphen/>
          <w:t>15 Đặc tả UC005, UC005a</w:t>
        </w:r>
        <w:r w:rsidR="0066384A">
          <w:rPr>
            <w:noProof/>
            <w:webHidden/>
          </w:rPr>
          <w:tab/>
        </w:r>
        <w:r w:rsidR="0066384A">
          <w:rPr>
            <w:noProof/>
            <w:webHidden/>
          </w:rPr>
          <w:fldChar w:fldCharType="begin"/>
        </w:r>
        <w:r w:rsidR="0066384A">
          <w:rPr>
            <w:noProof/>
            <w:webHidden/>
          </w:rPr>
          <w:instrText xml:space="preserve"> PAGEREF _Toc8741819 \h </w:instrText>
        </w:r>
        <w:r w:rsidR="0066384A">
          <w:rPr>
            <w:noProof/>
            <w:webHidden/>
          </w:rPr>
        </w:r>
        <w:r w:rsidR="0066384A">
          <w:rPr>
            <w:noProof/>
            <w:webHidden/>
          </w:rPr>
          <w:fldChar w:fldCharType="separate"/>
        </w:r>
        <w:r w:rsidR="0066384A">
          <w:rPr>
            <w:noProof/>
            <w:webHidden/>
          </w:rPr>
          <w:t>67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20" w:history="1">
        <w:r w:rsidR="0066384A" w:rsidRPr="00590E77">
          <w:rPr>
            <w:rStyle w:val="Hyperlink"/>
            <w:noProof/>
          </w:rPr>
          <w:t>Bảng 3</w:t>
        </w:r>
        <w:r w:rsidR="0066384A" w:rsidRPr="00590E77">
          <w:rPr>
            <w:rStyle w:val="Hyperlink"/>
            <w:noProof/>
          </w:rPr>
          <w:noBreakHyphen/>
          <w:t>16 Đặc tả UC006, UC006a</w:t>
        </w:r>
        <w:r w:rsidR="0066384A">
          <w:rPr>
            <w:noProof/>
            <w:webHidden/>
          </w:rPr>
          <w:tab/>
        </w:r>
        <w:r w:rsidR="0066384A">
          <w:rPr>
            <w:noProof/>
            <w:webHidden/>
          </w:rPr>
          <w:fldChar w:fldCharType="begin"/>
        </w:r>
        <w:r w:rsidR="0066384A">
          <w:rPr>
            <w:noProof/>
            <w:webHidden/>
          </w:rPr>
          <w:instrText xml:space="preserve"> PAGEREF _Toc8741820 \h </w:instrText>
        </w:r>
        <w:r w:rsidR="0066384A">
          <w:rPr>
            <w:noProof/>
            <w:webHidden/>
          </w:rPr>
        </w:r>
        <w:r w:rsidR="0066384A">
          <w:rPr>
            <w:noProof/>
            <w:webHidden/>
          </w:rPr>
          <w:fldChar w:fldCharType="separate"/>
        </w:r>
        <w:r w:rsidR="0066384A">
          <w:rPr>
            <w:noProof/>
            <w:webHidden/>
          </w:rPr>
          <w:t>70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21" w:history="1">
        <w:r w:rsidR="0066384A" w:rsidRPr="00590E77">
          <w:rPr>
            <w:rStyle w:val="Hyperlink"/>
            <w:noProof/>
          </w:rPr>
          <w:t>Bảng 3</w:t>
        </w:r>
        <w:r w:rsidR="0066384A" w:rsidRPr="00590E77">
          <w:rPr>
            <w:rStyle w:val="Hyperlink"/>
            <w:noProof/>
          </w:rPr>
          <w:noBreakHyphen/>
          <w:t>17 Đặc tả UC006a1</w:t>
        </w:r>
        <w:r w:rsidR="0066384A">
          <w:rPr>
            <w:noProof/>
            <w:webHidden/>
          </w:rPr>
          <w:tab/>
        </w:r>
        <w:r w:rsidR="0066384A">
          <w:rPr>
            <w:noProof/>
            <w:webHidden/>
          </w:rPr>
          <w:fldChar w:fldCharType="begin"/>
        </w:r>
        <w:r w:rsidR="0066384A">
          <w:rPr>
            <w:noProof/>
            <w:webHidden/>
          </w:rPr>
          <w:instrText xml:space="preserve"> PAGEREF _Toc8741821 \h </w:instrText>
        </w:r>
        <w:r w:rsidR="0066384A">
          <w:rPr>
            <w:noProof/>
            <w:webHidden/>
          </w:rPr>
        </w:r>
        <w:r w:rsidR="0066384A">
          <w:rPr>
            <w:noProof/>
            <w:webHidden/>
          </w:rPr>
          <w:fldChar w:fldCharType="separate"/>
        </w:r>
        <w:r w:rsidR="0066384A">
          <w:rPr>
            <w:noProof/>
            <w:webHidden/>
          </w:rPr>
          <w:t>73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22" w:history="1">
        <w:r w:rsidR="0066384A" w:rsidRPr="00590E77">
          <w:rPr>
            <w:rStyle w:val="Hyperlink"/>
            <w:noProof/>
          </w:rPr>
          <w:t>Bảng 3</w:t>
        </w:r>
        <w:r w:rsidR="0066384A" w:rsidRPr="00590E77">
          <w:rPr>
            <w:rStyle w:val="Hyperlink"/>
            <w:noProof/>
          </w:rPr>
          <w:noBreakHyphen/>
          <w:t>18 Đặc tả UC006a2</w:t>
        </w:r>
        <w:r w:rsidR="0066384A">
          <w:rPr>
            <w:noProof/>
            <w:webHidden/>
          </w:rPr>
          <w:tab/>
        </w:r>
        <w:r w:rsidR="0066384A">
          <w:rPr>
            <w:noProof/>
            <w:webHidden/>
          </w:rPr>
          <w:fldChar w:fldCharType="begin"/>
        </w:r>
        <w:r w:rsidR="0066384A">
          <w:rPr>
            <w:noProof/>
            <w:webHidden/>
          </w:rPr>
          <w:instrText xml:space="preserve"> PAGEREF _Toc8741822 \h </w:instrText>
        </w:r>
        <w:r w:rsidR="0066384A">
          <w:rPr>
            <w:noProof/>
            <w:webHidden/>
          </w:rPr>
        </w:r>
        <w:r w:rsidR="0066384A">
          <w:rPr>
            <w:noProof/>
            <w:webHidden/>
          </w:rPr>
          <w:fldChar w:fldCharType="separate"/>
        </w:r>
        <w:r w:rsidR="0066384A">
          <w:rPr>
            <w:noProof/>
            <w:webHidden/>
          </w:rPr>
          <w:t>76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23" w:history="1">
        <w:r w:rsidR="0066384A" w:rsidRPr="00590E77">
          <w:rPr>
            <w:rStyle w:val="Hyperlink"/>
            <w:noProof/>
          </w:rPr>
          <w:t>Bảng 3</w:t>
        </w:r>
        <w:r w:rsidR="0066384A" w:rsidRPr="00590E77">
          <w:rPr>
            <w:rStyle w:val="Hyperlink"/>
            <w:noProof/>
          </w:rPr>
          <w:noBreakHyphen/>
          <w:t>19 Đặc tả UC006b</w:t>
        </w:r>
        <w:r w:rsidR="0066384A">
          <w:rPr>
            <w:noProof/>
            <w:webHidden/>
          </w:rPr>
          <w:tab/>
        </w:r>
        <w:r w:rsidR="0066384A">
          <w:rPr>
            <w:noProof/>
            <w:webHidden/>
          </w:rPr>
          <w:fldChar w:fldCharType="begin"/>
        </w:r>
        <w:r w:rsidR="0066384A">
          <w:rPr>
            <w:noProof/>
            <w:webHidden/>
          </w:rPr>
          <w:instrText xml:space="preserve"> PAGEREF _Toc8741823 \h </w:instrText>
        </w:r>
        <w:r w:rsidR="0066384A">
          <w:rPr>
            <w:noProof/>
            <w:webHidden/>
          </w:rPr>
        </w:r>
        <w:r w:rsidR="0066384A">
          <w:rPr>
            <w:noProof/>
            <w:webHidden/>
          </w:rPr>
          <w:fldChar w:fldCharType="separate"/>
        </w:r>
        <w:r w:rsidR="0066384A">
          <w:rPr>
            <w:noProof/>
            <w:webHidden/>
          </w:rPr>
          <w:t>79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24" w:history="1">
        <w:r w:rsidR="0066384A" w:rsidRPr="00590E77">
          <w:rPr>
            <w:rStyle w:val="Hyperlink"/>
            <w:noProof/>
          </w:rPr>
          <w:t>Bảng 3</w:t>
        </w:r>
        <w:r w:rsidR="0066384A" w:rsidRPr="00590E77">
          <w:rPr>
            <w:rStyle w:val="Hyperlink"/>
            <w:noProof/>
          </w:rPr>
          <w:noBreakHyphen/>
          <w:t>20 Đặc tả UC006c</w:t>
        </w:r>
        <w:r w:rsidR="0066384A">
          <w:rPr>
            <w:noProof/>
            <w:webHidden/>
          </w:rPr>
          <w:tab/>
        </w:r>
        <w:r w:rsidR="0066384A">
          <w:rPr>
            <w:noProof/>
            <w:webHidden/>
          </w:rPr>
          <w:fldChar w:fldCharType="begin"/>
        </w:r>
        <w:r w:rsidR="0066384A">
          <w:rPr>
            <w:noProof/>
            <w:webHidden/>
          </w:rPr>
          <w:instrText xml:space="preserve"> PAGEREF _Toc8741824 \h </w:instrText>
        </w:r>
        <w:r w:rsidR="0066384A">
          <w:rPr>
            <w:noProof/>
            <w:webHidden/>
          </w:rPr>
        </w:r>
        <w:r w:rsidR="0066384A">
          <w:rPr>
            <w:noProof/>
            <w:webHidden/>
          </w:rPr>
          <w:fldChar w:fldCharType="separate"/>
        </w:r>
        <w:r w:rsidR="0066384A">
          <w:rPr>
            <w:noProof/>
            <w:webHidden/>
          </w:rPr>
          <w:t>81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25" w:history="1">
        <w:r w:rsidR="0066384A" w:rsidRPr="00590E77">
          <w:rPr>
            <w:rStyle w:val="Hyperlink"/>
            <w:noProof/>
          </w:rPr>
          <w:t>Bảng 3</w:t>
        </w:r>
        <w:r w:rsidR="0066384A" w:rsidRPr="00590E77">
          <w:rPr>
            <w:rStyle w:val="Hyperlink"/>
            <w:noProof/>
          </w:rPr>
          <w:noBreakHyphen/>
          <w:t>21 Đặc tả UC007</w:t>
        </w:r>
        <w:r w:rsidR="0066384A">
          <w:rPr>
            <w:noProof/>
            <w:webHidden/>
          </w:rPr>
          <w:tab/>
        </w:r>
        <w:r w:rsidR="0066384A">
          <w:rPr>
            <w:noProof/>
            <w:webHidden/>
          </w:rPr>
          <w:fldChar w:fldCharType="begin"/>
        </w:r>
        <w:r w:rsidR="0066384A">
          <w:rPr>
            <w:noProof/>
            <w:webHidden/>
          </w:rPr>
          <w:instrText xml:space="preserve"> PAGEREF _Toc8741825 \h </w:instrText>
        </w:r>
        <w:r w:rsidR="0066384A">
          <w:rPr>
            <w:noProof/>
            <w:webHidden/>
          </w:rPr>
        </w:r>
        <w:r w:rsidR="0066384A">
          <w:rPr>
            <w:noProof/>
            <w:webHidden/>
          </w:rPr>
          <w:fldChar w:fldCharType="separate"/>
        </w:r>
        <w:r w:rsidR="0066384A">
          <w:rPr>
            <w:noProof/>
            <w:webHidden/>
          </w:rPr>
          <w:t>84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26" w:history="1">
        <w:r w:rsidR="0066384A" w:rsidRPr="00590E77">
          <w:rPr>
            <w:rStyle w:val="Hyperlink"/>
            <w:noProof/>
          </w:rPr>
          <w:t>Bảng 3</w:t>
        </w:r>
        <w:r w:rsidR="0066384A" w:rsidRPr="00590E77">
          <w:rPr>
            <w:rStyle w:val="Hyperlink"/>
            <w:noProof/>
          </w:rPr>
          <w:noBreakHyphen/>
          <w:t>22 Đặc tả UC008</w:t>
        </w:r>
        <w:r w:rsidR="0066384A">
          <w:rPr>
            <w:noProof/>
            <w:webHidden/>
          </w:rPr>
          <w:tab/>
        </w:r>
        <w:r w:rsidR="0066384A">
          <w:rPr>
            <w:noProof/>
            <w:webHidden/>
          </w:rPr>
          <w:fldChar w:fldCharType="begin"/>
        </w:r>
        <w:r w:rsidR="0066384A">
          <w:rPr>
            <w:noProof/>
            <w:webHidden/>
          </w:rPr>
          <w:instrText xml:space="preserve"> PAGEREF _Toc8741826 \h </w:instrText>
        </w:r>
        <w:r w:rsidR="0066384A">
          <w:rPr>
            <w:noProof/>
            <w:webHidden/>
          </w:rPr>
        </w:r>
        <w:r w:rsidR="0066384A">
          <w:rPr>
            <w:noProof/>
            <w:webHidden/>
          </w:rPr>
          <w:fldChar w:fldCharType="separate"/>
        </w:r>
        <w:r w:rsidR="0066384A">
          <w:rPr>
            <w:noProof/>
            <w:webHidden/>
          </w:rPr>
          <w:t>87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27" w:history="1">
        <w:r w:rsidR="0066384A" w:rsidRPr="00590E77">
          <w:rPr>
            <w:rStyle w:val="Hyperlink"/>
            <w:noProof/>
          </w:rPr>
          <w:t>Bảng 3</w:t>
        </w:r>
        <w:r w:rsidR="0066384A" w:rsidRPr="00590E77">
          <w:rPr>
            <w:rStyle w:val="Hyperlink"/>
            <w:noProof/>
          </w:rPr>
          <w:noBreakHyphen/>
          <w:t>23 Đặc tả UC008a</w:t>
        </w:r>
        <w:r w:rsidR="0066384A">
          <w:rPr>
            <w:noProof/>
            <w:webHidden/>
          </w:rPr>
          <w:tab/>
        </w:r>
        <w:r w:rsidR="0066384A">
          <w:rPr>
            <w:noProof/>
            <w:webHidden/>
          </w:rPr>
          <w:fldChar w:fldCharType="begin"/>
        </w:r>
        <w:r w:rsidR="0066384A">
          <w:rPr>
            <w:noProof/>
            <w:webHidden/>
          </w:rPr>
          <w:instrText xml:space="preserve"> PAGEREF _Toc8741827 \h </w:instrText>
        </w:r>
        <w:r w:rsidR="0066384A">
          <w:rPr>
            <w:noProof/>
            <w:webHidden/>
          </w:rPr>
        </w:r>
        <w:r w:rsidR="0066384A">
          <w:rPr>
            <w:noProof/>
            <w:webHidden/>
          </w:rPr>
          <w:fldChar w:fldCharType="separate"/>
        </w:r>
        <w:r w:rsidR="0066384A">
          <w:rPr>
            <w:noProof/>
            <w:webHidden/>
          </w:rPr>
          <w:t>89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28" w:history="1">
        <w:r w:rsidR="0066384A" w:rsidRPr="00590E77">
          <w:rPr>
            <w:rStyle w:val="Hyperlink"/>
            <w:noProof/>
          </w:rPr>
          <w:t>Bảng 3</w:t>
        </w:r>
        <w:r w:rsidR="0066384A" w:rsidRPr="00590E77">
          <w:rPr>
            <w:rStyle w:val="Hyperlink"/>
            <w:noProof/>
          </w:rPr>
          <w:noBreakHyphen/>
          <w:t>24 Đặc tả UC008b</w:t>
        </w:r>
        <w:r w:rsidR="0066384A">
          <w:rPr>
            <w:noProof/>
            <w:webHidden/>
          </w:rPr>
          <w:tab/>
        </w:r>
        <w:r w:rsidR="0066384A">
          <w:rPr>
            <w:noProof/>
            <w:webHidden/>
          </w:rPr>
          <w:fldChar w:fldCharType="begin"/>
        </w:r>
        <w:r w:rsidR="0066384A">
          <w:rPr>
            <w:noProof/>
            <w:webHidden/>
          </w:rPr>
          <w:instrText xml:space="preserve"> PAGEREF _Toc8741828 \h </w:instrText>
        </w:r>
        <w:r w:rsidR="0066384A">
          <w:rPr>
            <w:noProof/>
            <w:webHidden/>
          </w:rPr>
        </w:r>
        <w:r w:rsidR="0066384A">
          <w:rPr>
            <w:noProof/>
            <w:webHidden/>
          </w:rPr>
          <w:fldChar w:fldCharType="separate"/>
        </w:r>
        <w:r w:rsidR="0066384A">
          <w:rPr>
            <w:noProof/>
            <w:webHidden/>
          </w:rPr>
          <w:t>92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29" w:history="1">
        <w:r w:rsidR="0066384A" w:rsidRPr="00590E77">
          <w:rPr>
            <w:rStyle w:val="Hyperlink"/>
            <w:noProof/>
          </w:rPr>
          <w:t>Bảng 3</w:t>
        </w:r>
        <w:r w:rsidR="0066384A" w:rsidRPr="00590E77">
          <w:rPr>
            <w:rStyle w:val="Hyperlink"/>
            <w:noProof/>
          </w:rPr>
          <w:noBreakHyphen/>
          <w:t>25 Đặc tả UC009</w:t>
        </w:r>
        <w:r w:rsidR="0066384A">
          <w:rPr>
            <w:noProof/>
            <w:webHidden/>
          </w:rPr>
          <w:tab/>
        </w:r>
        <w:r w:rsidR="0066384A">
          <w:rPr>
            <w:noProof/>
            <w:webHidden/>
          </w:rPr>
          <w:fldChar w:fldCharType="begin"/>
        </w:r>
        <w:r w:rsidR="0066384A">
          <w:rPr>
            <w:noProof/>
            <w:webHidden/>
          </w:rPr>
          <w:instrText xml:space="preserve"> PAGEREF _Toc8741829 \h </w:instrText>
        </w:r>
        <w:r w:rsidR="0066384A">
          <w:rPr>
            <w:noProof/>
            <w:webHidden/>
          </w:rPr>
        </w:r>
        <w:r w:rsidR="0066384A">
          <w:rPr>
            <w:noProof/>
            <w:webHidden/>
          </w:rPr>
          <w:fldChar w:fldCharType="separate"/>
        </w:r>
        <w:r w:rsidR="0066384A">
          <w:rPr>
            <w:noProof/>
            <w:webHidden/>
          </w:rPr>
          <w:t>96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30" w:history="1">
        <w:r w:rsidR="0066384A" w:rsidRPr="00590E77">
          <w:rPr>
            <w:rStyle w:val="Hyperlink"/>
            <w:noProof/>
          </w:rPr>
          <w:t>Bảng 3</w:t>
        </w:r>
        <w:r w:rsidR="0066384A" w:rsidRPr="00590E77">
          <w:rPr>
            <w:rStyle w:val="Hyperlink"/>
            <w:noProof/>
          </w:rPr>
          <w:noBreakHyphen/>
          <w:t>26 Đặc tả UC010</w:t>
        </w:r>
        <w:r w:rsidR="0066384A">
          <w:rPr>
            <w:noProof/>
            <w:webHidden/>
          </w:rPr>
          <w:tab/>
        </w:r>
        <w:r w:rsidR="0066384A">
          <w:rPr>
            <w:noProof/>
            <w:webHidden/>
          </w:rPr>
          <w:fldChar w:fldCharType="begin"/>
        </w:r>
        <w:r w:rsidR="0066384A">
          <w:rPr>
            <w:noProof/>
            <w:webHidden/>
          </w:rPr>
          <w:instrText xml:space="preserve"> PAGEREF _Toc8741830 \h </w:instrText>
        </w:r>
        <w:r w:rsidR="0066384A">
          <w:rPr>
            <w:noProof/>
            <w:webHidden/>
          </w:rPr>
        </w:r>
        <w:r w:rsidR="0066384A">
          <w:rPr>
            <w:noProof/>
            <w:webHidden/>
          </w:rPr>
          <w:fldChar w:fldCharType="separate"/>
        </w:r>
        <w:r w:rsidR="0066384A">
          <w:rPr>
            <w:noProof/>
            <w:webHidden/>
          </w:rPr>
          <w:t>98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31" w:history="1">
        <w:r w:rsidR="0066384A" w:rsidRPr="00590E77">
          <w:rPr>
            <w:rStyle w:val="Hyperlink"/>
            <w:noProof/>
          </w:rPr>
          <w:t>Bảng 3</w:t>
        </w:r>
        <w:r w:rsidR="0066384A" w:rsidRPr="00590E77">
          <w:rPr>
            <w:rStyle w:val="Hyperlink"/>
            <w:noProof/>
          </w:rPr>
          <w:noBreakHyphen/>
          <w:t>27 Đặc tả UC010a</w:t>
        </w:r>
        <w:r w:rsidR="0066384A">
          <w:rPr>
            <w:noProof/>
            <w:webHidden/>
          </w:rPr>
          <w:tab/>
        </w:r>
        <w:r w:rsidR="0066384A">
          <w:rPr>
            <w:noProof/>
            <w:webHidden/>
          </w:rPr>
          <w:fldChar w:fldCharType="begin"/>
        </w:r>
        <w:r w:rsidR="0066384A">
          <w:rPr>
            <w:noProof/>
            <w:webHidden/>
          </w:rPr>
          <w:instrText xml:space="preserve"> PAGEREF _Toc8741831 \h </w:instrText>
        </w:r>
        <w:r w:rsidR="0066384A">
          <w:rPr>
            <w:noProof/>
            <w:webHidden/>
          </w:rPr>
        </w:r>
        <w:r w:rsidR="0066384A">
          <w:rPr>
            <w:noProof/>
            <w:webHidden/>
          </w:rPr>
          <w:fldChar w:fldCharType="separate"/>
        </w:r>
        <w:r w:rsidR="0066384A">
          <w:rPr>
            <w:noProof/>
            <w:webHidden/>
          </w:rPr>
          <w:t>100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32" w:history="1">
        <w:r w:rsidR="0066384A" w:rsidRPr="00590E77">
          <w:rPr>
            <w:rStyle w:val="Hyperlink"/>
            <w:noProof/>
          </w:rPr>
          <w:t>Bảng 3</w:t>
        </w:r>
        <w:r w:rsidR="0066384A" w:rsidRPr="00590E77">
          <w:rPr>
            <w:rStyle w:val="Hyperlink"/>
            <w:noProof/>
          </w:rPr>
          <w:noBreakHyphen/>
          <w:t>28 Đặc tả UC010b</w:t>
        </w:r>
        <w:r w:rsidR="0066384A">
          <w:rPr>
            <w:noProof/>
            <w:webHidden/>
          </w:rPr>
          <w:tab/>
        </w:r>
        <w:r w:rsidR="0066384A">
          <w:rPr>
            <w:noProof/>
            <w:webHidden/>
          </w:rPr>
          <w:fldChar w:fldCharType="begin"/>
        </w:r>
        <w:r w:rsidR="0066384A">
          <w:rPr>
            <w:noProof/>
            <w:webHidden/>
          </w:rPr>
          <w:instrText xml:space="preserve"> PAGEREF _Toc8741832 \h </w:instrText>
        </w:r>
        <w:r w:rsidR="0066384A">
          <w:rPr>
            <w:noProof/>
            <w:webHidden/>
          </w:rPr>
        </w:r>
        <w:r w:rsidR="0066384A">
          <w:rPr>
            <w:noProof/>
            <w:webHidden/>
          </w:rPr>
          <w:fldChar w:fldCharType="separate"/>
        </w:r>
        <w:r w:rsidR="0066384A">
          <w:rPr>
            <w:noProof/>
            <w:webHidden/>
          </w:rPr>
          <w:t>103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33" w:history="1">
        <w:r w:rsidR="0066384A" w:rsidRPr="00590E77">
          <w:rPr>
            <w:rStyle w:val="Hyperlink"/>
            <w:noProof/>
          </w:rPr>
          <w:t>Bảng 3</w:t>
        </w:r>
        <w:r w:rsidR="0066384A" w:rsidRPr="00590E77">
          <w:rPr>
            <w:rStyle w:val="Hyperlink"/>
            <w:noProof/>
          </w:rPr>
          <w:noBreakHyphen/>
          <w:t>29 Đặc tả UC011</w:t>
        </w:r>
        <w:r w:rsidR="0066384A">
          <w:rPr>
            <w:noProof/>
            <w:webHidden/>
          </w:rPr>
          <w:tab/>
        </w:r>
        <w:r w:rsidR="0066384A">
          <w:rPr>
            <w:noProof/>
            <w:webHidden/>
          </w:rPr>
          <w:fldChar w:fldCharType="begin"/>
        </w:r>
        <w:r w:rsidR="0066384A">
          <w:rPr>
            <w:noProof/>
            <w:webHidden/>
          </w:rPr>
          <w:instrText xml:space="preserve"> PAGEREF _Toc8741833 \h </w:instrText>
        </w:r>
        <w:r w:rsidR="0066384A">
          <w:rPr>
            <w:noProof/>
            <w:webHidden/>
          </w:rPr>
        </w:r>
        <w:r w:rsidR="0066384A">
          <w:rPr>
            <w:noProof/>
            <w:webHidden/>
          </w:rPr>
          <w:fldChar w:fldCharType="separate"/>
        </w:r>
        <w:r w:rsidR="0066384A">
          <w:rPr>
            <w:noProof/>
            <w:webHidden/>
          </w:rPr>
          <w:t>105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34" w:history="1">
        <w:r w:rsidR="0066384A" w:rsidRPr="00590E77">
          <w:rPr>
            <w:rStyle w:val="Hyperlink"/>
            <w:noProof/>
          </w:rPr>
          <w:t>Bảng 3</w:t>
        </w:r>
        <w:r w:rsidR="0066384A" w:rsidRPr="00590E77">
          <w:rPr>
            <w:rStyle w:val="Hyperlink"/>
            <w:noProof/>
          </w:rPr>
          <w:noBreakHyphen/>
          <w:t>30 Đặc tả UC012</w:t>
        </w:r>
        <w:r w:rsidR="0066384A">
          <w:rPr>
            <w:noProof/>
            <w:webHidden/>
          </w:rPr>
          <w:tab/>
        </w:r>
        <w:r w:rsidR="0066384A">
          <w:rPr>
            <w:noProof/>
            <w:webHidden/>
          </w:rPr>
          <w:fldChar w:fldCharType="begin"/>
        </w:r>
        <w:r w:rsidR="0066384A">
          <w:rPr>
            <w:noProof/>
            <w:webHidden/>
          </w:rPr>
          <w:instrText xml:space="preserve"> PAGEREF _Toc8741834 \h </w:instrText>
        </w:r>
        <w:r w:rsidR="0066384A">
          <w:rPr>
            <w:noProof/>
            <w:webHidden/>
          </w:rPr>
        </w:r>
        <w:r w:rsidR="0066384A">
          <w:rPr>
            <w:noProof/>
            <w:webHidden/>
          </w:rPr>
          <w:fldChar w:fldCharType="separate"/>
        </w:r>
        <w:r w:rsidR="0066384A">
          <w:rPr>
            <w:noProof/>
            <w:webHidden/>
          </w:rPr>
          <w:t>108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35" w:history="1">
        <w:r w:rsidR="0066384A" w:rsidRPr="00590E77">
          <w:rPr>
            <w:rStyle w:val="Hyperlink"/>
            <w:noProof/>
          </w:rPr>
          <w:t>Bảng 3</w:t>
        </w:r>
        <w:r w:rsidR="0066384A" w:rsidRPr="00590E77">
          <w:rPr>
            <w:rStyle w:val="Hyperlink"/>
            <w:noProof/>
          </w:rPr>
          <w:noBreakHyphen/>
          <w:t>31 Đặc tả UC012a</w:t>
        </w:r>
        <w:r w:rsidR="0066384A">
          <w:rPr>
            <w:noProof/>
            <w:webHidden/>
          </w:rPr>
          <w:tab/>
        </w:r>
        <w:r w:rsidR="0066384A">
          <w:rPr>
            <w:noProof/>
            <w:webHidden/>
          </w:rPr>
          <w:fldChar w:fldCharType="begin"/>
        </w:r>
        <w:r w:rsidR="0066384A">
          <w:rPr>
            <w:noProof/>
            <w:webHidden/>
          </w:rPr>
          <w:instrText xml:space="preserve"> PAGEREF _Toc8741835 \h </w:instrText>
        </w:r>
        <w:r w:rsidR="0066384A">
          <w:rPr>
            <w:noProof/>
            <w:webHidden/>
          </w:rPr>
        </w:r>
        <w:r w:rsidR="0066384A">
          <w:rPr>
            <w:noProof/>
            <w:webHidden/>
          </w:rPr>
          <w:fldChar w:fldCharType="separate"/>
        </w:r>
        <w:r w:rsidR="0066384A">
          <w:rPr>
            <w:noProof/>
            <w:webHidden/>
          </w:rPr>
          <w:t>110</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36" w:history="1">
        <w:r w:rsidR="0066384A" w:rsidRPr="00590E77">
          <w:rPr>
            <w:rStyle w:val="Hyperlink"/>
            <w:noProof/>
          </w:rPr>
          <w:t>Bảng 3</w:t>
        </w:r>
        <w:r w:rsidR="0066384A" w:rsidRPr="00590E77">
          <w:rPr>
            <w:rStyle w:val="Hyperlink"/>
            <w:noProof/>
          </w:rPr>
          <w:noBreakHyphen/>
          <w:t>32 Đặc tả UC012b</w:t>
        </w:r>
        <w:r w:rsidR="0066384A">
          <w:rPr>
            <w:noProof/>
            <w:webHidden/>
          </w:rPr>
          <w:tab/>
        </w:r>
        <w:r w:rsidR="0066384A">
          <w:rPr>
            <w:noProof/>
            <w:webHidden/>
          </w:rPr>
          <w:fldChar w:fldCharType="begin"/>
        </w:r>
        <w:r w:rsidR="0066384A">
          <w:rPr>
            <w:noProof/>
            <w:webHidden/>
          </w:rPr>
          <w:instrText xml:space="preserve"> PAGEREF _Toc8741836 \h </w:instrText>
        </w:r>
        <w:r w:rsidR="0066384A">
          <w:rPr>
            <w:noProof/>
            <w:webHidden/>
          </w:rPr>
        </w:r>
        <w:r w:rsidR="0066384A">
          <w:rPr>
            <w:noProof/>
            <w:webHidden/>
          </w:rPr>
          <w:fldChar w:fldCharType="separate"/>
        </w:r>
        <w:r w:rsidR="0066384A">
          <w:rPr>
            <w:noProof/>
            <w:webHidden/>
          </w:rPr>
          <w:t>112</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37" w:history="1">
        <w:r w:rsidR="0066384A" w:rsidRPr="00590E77">
          <w:rPr>
            <w:rStyle w:val="Hyperlink"/>
            <w:noProof/>
          </w:rPr>
          <w:t>Bảng 3</w:t>
        </w:r>
        <w:r w:rsidR="0066384A" w:rsidRPr="00590E77">
          <w:rPr>
            <w:rStyle w:val="Hyperlink"/>
            <w:noProof/>
          </w:rPr>
          <w:noBreakHyphen/>
          <w:t>33 Đặc tả UC013</w:t>
        </w:r>
        <w:r w:rsidR="0066384A">
          <w:rPr>
            <w:noProof/>
            <w:webHidden/>
          </w:rPr>
          <w:tab/>
        </w:r>
        <w:r w:rsidR="0066384A">
          <w:rPr>
            <w:noProof/>
            <w:webHidden/>
          </w:rPr>
          <w:fldChar w:fldCharType="begin"/>
        </w:r>
        <w:r w:rsidR="0066384A">
          <w:rPr>
            <w:noProof/>
            <w:webHidden/>
          </w:rPr>
          <w:instrText xml:space="preserve"> PAGEREF _Toc8741837 \h </w:instrText>
        </w:r>
        <w:r w:rsidR="0066384A">
          <w:rPr>
            <w:noProof/>
            <w:webHidden/>
          </w:rPr>
        </w:r>
        <w:r w:rsidR="0066384A">
          <w:rPr>
            <w:noProof/>
            <w:webHidden/>
          </w:rPr>
          <w:fldChar w:fldCharType="separate"/>
        </w:r>
        <w:r w:rsidR="0066384A">
          <w:rPr>
            <w:noProof/>
            <w:webHidden/>
          </w:rPr>
          <w:t>115</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38" w:history="1">
        <w:r w:rsidR="0066384A" w:rsidRPr="00590E77">
          <w:rPr>
            <w:rStyle w:val="Hyperlink"/>
            <w:noProof/>
          </w:rPr>
          <w:t>Bảng 3</w:t>
        </w:r>
        <w:r w:rsidR="0066384A" w:rsidRPr="00590E77">
          <w:rPr>
            <w:rStyle w:val="Hyperlink"/>
            <w:noProof/>
          </w:rPr>
          <w:noBreakHyphen/>
          <w:t>34 Đặc tả UC014</w:t>
        </w:r>
        <w:r w:rsidR="0066384A">
          <w:rPr>
            <w:noProof/>
            <w:webHidden/>
          </w:rPr>
          <w:tab/>
        </w:r>
        <w:r w:rsidR="0066384A">
          <w:rPr>
            <w:noProof/>
            <w:webHidden/>
          </w:rPr>
          <w:fldChar w:fldCharType="begin"/>
        </w:r>
        <w:r w:rsidR="0066384A">
          <w:rPr>
            <w:noProof/>
            <w:webHidden/>
          </w:rPr>
          <w:instrText xml:space="preserve"> PAGEREF _Toc8741838 \h </w:instrText>
        </w:r>
        <w:r w:rsidR="0066384A">
          <w:rPr>
            <w:noProof/>
            <w:webHidden/>
          </w:rPr>
        </w:r>
        <w:r w:rsidR="0066384A">
          <w:rPr>
            <w:noProof/>
            <w:webHidden/>
          </w:rPr>
          <w:fldChar w:fldCharType="separate"/>
        </w:r>
        <w:r w:rsidR="0066384A">
          <w:rPr>
            <w:noProof/>
            <w:webHidden/>
          </w:rPr>
          <w:t>117</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39" w:history="1">
        <w:r w:rsidR="0066384A" w:rsidRPr="00590E77">
          <w:rPr>
            <w:rStyle w:val="Hyperlink"/>
            <w:noProof/>
          </w:rPr>
          <w:t>Bảng 3</w:t>
        </w:r>
        <w:r w:rsidR="0066384A" w:rsidRPr="00590E77">
          <w:rPr>
            <w:rStyle w:val="Hyperlink"/>
            <w:noProof/>
          </w:rPr>
          <w:noBreakHyphen/>
          <w:t>35 Đặc tả UC015</w:t>
        </w:r>
        <w:r w:rsidR="0066384A">
          <w:rPr>
            <w:noProof/>
            <w:webHidden/>
          </w:rPr>
          <w:tab/>
        </w:r>
        <w:r w:rsidR="0066384A">
          <w:rPr>
            <w:noProof/>
            <w:webHidden/>
          </w:rPr>
          <w:fldChar w:fldCharType="begin"/>
        </w:r>
        <w:r w:rsidR="0066384A">
          <w:rPr>
            <w:noProof/>
            <w:webHidden/>
          </w:rPr>
          <w:instrText xml:space="preserve"> PAGEREF _Toc8741839 \h </w:instrText>
        </w:r>
        <w:r w:rsidR="0066384A">
          <w:rPr>
            <w:noProof/>
            <w:webHidden/>
          </w:rPr>
        </w:r>
        <w:r w:rsidR="0066384A">
          <w:rPr>
            <w:noProof/>
            <w:webHidden/>
          </w:rPr>
          <w:fldChar w:fldCharType="separate"/>
        </w:r>
        <w:r w:rsidR="0066384A">
          <w:rPr>
            <w:noProof/>
            <w:webHidden/>
          </w:rPr>
          <w:t>119</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40" w:history="1">
        <w:r w:rsidR="0066384A" w:rsidRPr="00590E77">
          <w:rPr>
            <w:rStyle w:val="Hyperlink"/>
            <w:noProof/>
          </w:rPr>
          <w:t>Bảng 3</w:t>
        </w:r>
        <w:r w:rsidR="0066384A" w:rsidRPr="00590E77">
          <w:rPr>
            <w:rStyle w:val="Hyperlink"/>
            <w:noProof/>
          </w:rPr>
          <w:noBreakHyphen/>
          <w:t>36 Đặc tả UC016</w:t>
        </w:r>
        <w:r w:rsidR="0066384A">
          <w:rPr>
            <w:noProof/>
            <w:webHidden/>
          </w:rPr>
          <w:tab/>
        </w:r>
        <w:r w:rsidR="0066384A">
          <w:rPr>
            <w:noProof/>
            <w:webHidden/>
          </w:rPr>
          <w:fldChar w:fldCharType="begin"/>
        </w:r>
        <w:r w:rsidR="0066384A">
          <w:rPr>
            <w:noProof/>
            <w:webHidden/>
          </w:rPr>
          <w:instrText xml:space="preserve"> PAGEREF _Toc8741840 \h </w:instrText>
        </w:r>
        <w:r w:rsidR="0066384A">
          <w:rPr>
            <w:noProof/>
            <w:webHidden/>
          </w:rPr>
        </w:r>
        <w:r w:rsidR="0066384A">
          <w:rPr>
            <w:noProof/>
            <w:webHidden/>
          </w:rPr>
          <w:fldChar w:fldCharType="separate"/>
        </w:r>
        <w:r w:rsidR="0066384A">
          <w:rPr>
            <w:noProof/>
            <w:webHidden/>
          </w:rPr>
          <w:t>123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41" w:history="1">
        <w:r w:rsidR="0066384A" w:rsidRPr="00590E77">
          <w:rPr>
            <w:rStyle w:val="Hyperlink"/>
            <w:noProof/>
          </w:rPr>
          <w:t>Bảng 3</w:t>
        </w:r>
        <w:r w:rsidR="0066384A" w:rsidRPr="00590E77">
          <w:rPr>
            <w:rStyle w:val="Hyperlink"/>
            <w:noProof/>
          </w:rPr>
          <w:noBreakHyphen/>
          <w:t>37 Đặc tả UC017</w:t>
        </w:r>
        <w:r w:rsidR="0066384A">
          <w:rPr>
            <w:noProof/>
            <w:webHidden/>
          </w:rPr>
          <w:tab/>
        </w:r>
        <w:r w:rsidR="0066384A">
          <w:rPr>
            <w:noProof/>
            <w:webHidden/>
          </w:rPr>
          <w:fldChar w:fldCharType="begin"/>
        </w:r>
        <w:r w:rsidR="0066384A">
          <w:rPr>
            <w:noProof/>
            <w:webHidden/>
          </w:rPr>
          <w:instrText xml:space="preserve"> PAGEREF _Toc8741841 \h </w:instrText>
        </w:r>
        <w:r w:rsidR="0066384A">
          <w:rPr>
            <w:noProof/>
            <w:webHidden/>
          </w:rPr>
        </w:r>
        <w:r w:rsidR="0066384A">
          <w:rPr>
            <w:noProof/>
            <w:webHidden/>
          </w:rPr>
          <w:fldChar w:fldCharType="separate"/>
        </w:r>
        <w:r w:rsidR="0066384A">
          <w:rPr>
            <w:noProof/>
            <w:webHidden/>
          </w:rPr>
          <w:t>126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42" w:history="1">
        <w:r w:rsidR="0066384A" w:rsidRPr="00590E77">
          <w:rPr>
            <w:rStyle w:val="Hyperlink"/>
            <w:noProof/>
          </w:rPr>
          <w:t>Bảng 3</w:t>
        </w:r>
        <w:r w:rsidR="0066384A" w:rsidRPr="00590E77">
          <w:rPr>
            <w:rStyle w:val="Hyperlink"/>
            <w:noProof/>
          </w:rPr>
          <w:noBreakHyphen/>
          <w:t>38 Đặc tả UC017a</w:t>
        </w:r>
        <w:r w:rsidR="0066384A">
          <w:rPr>
            <w:noProof/>
            <w:webHidden/>
          </w:rPr>
          <w:tab/>
        </w:r>
        <w:r w:rsidR="0066384A">
          <w:rPr>
            <w:noProof/>
            <w:webHidden/>
          </w:rPr>
          <w:fldChar w:fldCharType="begin"/>
        </w:r>
        <w:r w:rsidR="0066384A">
          <w:rPr>
            <w:noProof/>
            <w:webHidden/>
          </w:rPr>
          <w:instrText xml:space="preserve"> PAGEREF _Toc8741842 \h </w:instrText>
        </w:r>
        <w:r w:rsidR="0066384A">
          <w:rPr>
            <w:noProof/>
            <w:webHidden/>
          </w:rPr>
        </w:r>
        <w:r w:rsidR="0066384A">
          <w:rPr>
            <w:noProof/>
            <w:webHidden/>
          </w:rPr>
          <w:fldChar w:fldCharType="separate"/>
        </w:r>
        <w:r w:rsidR="0066384A">
          <w:rPr>
            <w:noProof/>
            <w:webHidden/>
          </w:rPr>
          <w:t>128</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43" w:history="1">
        <w:r w:rsidR="0066384A" w:rsidRPr="00590E77">
          <w:rPr>
            <w:rStyle w:val="Hyperlink"/>
            <w:noProof/>
          </w:rPr>
          <w:t>Bảng 3</w:t>
        </w:r>
        <w:r w:rsidR="0066384A" w:rsidRPr="00590E77">
          <w:rPr>
            <w:rStyle w:val="Hyperlink"/>
            <w:noProof/>
          </w:rPr>
          <w:noBreakHyphen/>
          <w:t>39 Đặc tả UC018</w:t>
        </w:r>
        <w:r w:rsidR="0066384A">
          <w:rPr>
            <w:noProof/>
            <w:webHidden/>
          </w:rPr>
          <w:tab/>
        </w:r>
        <w:r w:rsidR="0066384A">
          <w:rPr>
            <w:noProof/>
            <w:webHidden/>
          </w:rPr>
          <w:fldChar w:fldCharType="begin"/>
        </w:r>
        <w:r w:rsidR="0066384A">
          <w:rPr>
            <w:noProof/>
            <w:webHidden/>
          </w:rPr>
          <w:instrText xml:space="preserve"> PAGEREF _Toc8741843 \h </w:instrText>
        </w:r>
        <w:r w:rsidR="0066384A">
          <w:rPr>
            <w:noProof/>
            <w:webHidden/>
          </w:rPr>
        </w:r>
        <w:r w:rsidR="0066384A">
          <w:rPr>
            <w:noProof/>
            <w:webHidden/>
          </w:rPr>
          <w:fldChar w:fldCharType="separate"/>
        </w:r>
        <w:r w:rsidR="0066384A">
          <w:rPr>
            <w:noProof/>
            <w:webHidden/>
          </w:rPr>
          <w:t>131</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44" w:history="1">
        <w:r w:rsidR="0066384A" w:rsidRPr="00590E77">
          <w:rPr>
            <w:rStyle w:val="Hyperlink"/>
            <w:noProof/>
          </w:rPr>
          <w:t>Bảng 3</w:t>
        </w:r>
        <w:r w:rsidR="0066384A" w:rsidRPr="00590E77">
          <w:rPr>
            <w:rStyle w:val="Hyperlink"/>
            <w:noProof/>
          </w:rPr>
          <w:noBreakHyphen/>
          <w:t>40 Đặc tả UC019</w:t>
        </w:r>
        <w:r w:rsidR="0066384A">
          <w:rPr>
            <w:noProof/>
            <w:webHidden/>
          </w:rPr>
          <w:tab/>
        </w:r>
        <w:r w:rsidR="0066384A">
          <w:rPr>
            <w:noProof/>
            <w:webHidden/>
          </w:rPr>
          <w:fldChar w:fldCharType="begin"/>
        </w:r>
        <w:r w:rsidR="0066384A">
          <w:rPr>
            <w:noProof/>
            <w:webHidden/>
          </w:rPr>
          <w:instrText xml:space="preserve"> PAGEREF _Toc8741844 \h </w:instrText>
        </w:r>
        <w:r w:rsidR="0066384A">
          <w:rPr>
            <w:noProof/>
            <w:webHidden/>
          </w:rPr>
        </w:r>
        <w:r w:rsidR="0066384A">
          <w:rPr>
            <w:noProof/>
            <w:webHidden/>
          </w:rPr>
          <w:fldChar w:fldCharType="separate"/>
        </w:r>
        <w:r w:rsidR="0066384A">
          <w:rPr>
            <w:noProof/>
            <w:webHidden/>
          </w:rPr>
          <w:t>133</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45" w:history="1">
        <w:r w:rsidR="0066384A" w:rsidRPr="00590E77">
          <w:rPr>
            <w:rStyle w:val="Hyperlink"/>
            <w:noProof/>
          </w:rPr>
          <w:t>Bảng 3</w:t>
        </w:r>
        <w:r w:rsidR="0066384A" w:rsidRPr="00590E77">
          <w:rPr>
            <w:rStyle w:val="Hyperlink"/>
            <w:noProof/>
          </w:rPr>
          <w:noBreakHyphen/>
          <w:t>41Đặc tả UC020</w:t>
        </w:r>
        <w:r w:rsidR="0066384A">
          <w:rPr>
            <w:noProof/>
            <w:webHidden/>
          </w:rPr>
          <w:tab/>
        </w:r>
        <w:r w:rsidR="0066384A">
          <w:rPr>
            <w:noProof/>
            <w:webHidden/>
          </w:rPr>
          <w:fldChar w:fldCharType="begin"/>
        </w:r>
        <w:r w:rsidR="0066384A">
          <w:rPr>
            <w:noProof/>
            <w:webHidden/>
          </w:rPr>
          <w:instrText xml:space="preserve"> PAGEREF _Toc8741845 \h </w:instrText>
        </w:r>
        <w:r w:rsidR="0066384A">
          <w:rPr>
            <w:noProof/>
            <w:webHidden/>
          </w:rPr>
        </w:r>
        <w:r w:rsidR="0066384A">
          <w:rPr>
            <w:noProof/>
            <w:webHidden/>
          </w:rPr>
          <w:fldChar w:fldCharType="separate"/>
        </w:r>
        <w:r w:rsidR="0066384A">
          <w:rPr>
            <w:noProof/>
            <w:webHidden/>
          </w:rPr>
          <w:t>134</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46" w:history="1">
        <w:r w:rsidR="0066384A" w:rsidRPr="00590E77">
          <w:rPr>
            <w:rStyle w:val="Hyperlink"/>
            <w:noProof/>
          </w:rPr>
          <w:t>Bảng 3</w:t>
        </w:r>
        <w:r w:rsidR="0066384A" w:rsidRPr="00590E77">
          <w:rPr>
            <w:rStyle w:val="Hyperlink"/>
            <w:noProof/>
          </w:rPr>
          <w:noBreakHyphen/>
          <w:t>42 Đặc tả UC021</w:t>
        </w:r>
        <w:r w:rsidR="0066384A">
          <w:rPr>
            <w:noProof/>
            <w:webHidden/>
          </w:rPr>
          <w:tab/>
        </w:r>
        <w:r w:rsidR="0066384A">
          <w:rPr>
            <w:noProof/>
            <w:webHidden/>
          </w:rPr>
          <w:fldChar w:fldCharType="begin"/>
        </w:r>
        <w:r w:rsidR="0066384A">
          <w:rPr>
            <w:noProof/>
            <w:webHidden/>
          </w:rPr>
          <w:instrText xml:space="preserve"> PAGEREF _Toc8741846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304FFB">
      <w:pPr>
        <w:pStyle w:val="TableofFigures"/>
        <w:tabs>
          <w:tab w:val="right" w:leader="dot" w:pos="8778"/>
        </w:tabs>
        <w:rPr>
          <w:rFonts w:asciiTheme="minorHAnsi" w:eastAsiaTheme="minorEastAsia" w:hAnsiTheme="minorHAnsi" w:cstheme="minorBidi"/>
          <w:noProof/>
          <w:sz w:val="22"/>
          <w:szCs w:val="22"/>
        </w:rPr>
      </w:pPr>
      <w:hyperlink w:anchor="_Toc8741847" w:history="1">
        <w:r w:rsidR="0066384A" w:rsidRPr="00590E77">
          <w:rPr>
            <w:rStyle w:val="Hyperlink"/>
            <w:noProof/>
          </w:rPr>
          <w:t>Bảng 3</w:t>
        </w:r>
        <w:r w:rsidR="0066384A" w:rsidRPr="00590E77">
          <w:rPr>
            <w:rStyle w:val="Hyperlink"/>
            <w:noProof/>
          </w:rPr>
          <w:noBreakHyphen/>
          <w:t>43 Đặc tả UC021a,b,c</w:t>
        </w:r>
        <w:r w:rsidR="0066384A">
          <w:rPr>
            <w:noProof/>
            <w:webHidden/>
          </w:rPr>
          <w:tab/>
        </w:r>
        <w:r w:rsidR="0066384A">
          <w:rPr>
            <w:noProof/>
            <w:webHidden/>
          </w:rPr>
          <w:fldChar w:fldCharType="begin"/>
        </w:r>
        <w:r w:rsidR="0066384A">
          <w:rPr>
            <w:noProof/>
            <w:webHidden/>
          </w:rPr>
          <w:instrText xml:space="preserve"> PAGEREF _Toc8741847 \h </w:instrText>
        </w:r>
        <w:r w:rsidR="0066384A">
          <w:rPr>
            <w:noProof/>
            <w:webHidden/>
          </w:rPr>
        </w:r>
        <w:r w:rsidR="0066384A">
          <w:rPr>
            <w:noProof/>
            <w:webHidden/>
          </w:rPr>
          <w:fldChar w:fldCharType="separate"/>
        </w:r>
        <w:r w:rsidR="0066384A">
          <w:rPr>
            <w:noProof/>
            <w:webHidden/>
          </w:rPr>
          <w:t>137</w:t>
        </w:r>
        <w:r w:rsidR="0066384A">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ins w:id="553" w:author="LEO" w:date="2019-05-14T17:55:00Z"/>
          <w:b/>
          <w:bCs/>
          <w:kern w:val="32"/>
          <w:sz w:val="32"/>
          <w:szCs w:val="32"/>
        </w:rPr>
      </w:pPr>
      <w:ins w:id="554" w:author="LEO" w:date="2019-05-14T17:55:00Z">
        <w:r>
          <w:br w:type="page"/>
        </w:r>
      </w:ins>
    </w:p>
    <w:p w:rsidR="002D2AB3" w:rsidRPr="00C61F15" w:rsidRDefault="003F5670" w:rsidP="00C61F15">
      <w:pPr>
        <w:pStyle w:val="Heading1"/>
        <w:numPr>
          <w:ilvl w:val="0"/>
          <w:numId w:val="0"/>
        </w:numPr>
        <w:rPr>
          <w:rFonts w:cs="Times New Roman"/>
        </w:rPr>
      </w:pPr>
      <w:bookmarkStart w:id="555" w:name="_Toc8806685"/>
      <w:r w:rsidRPr="00523A4F">
        <w:rPr>
          <w:rFonts w:cs="Times New Roman"/>
        </w:rPr>
        <w:lastRenderedPageBreak/>
        <w:t xml:space="preserve">DANH MỤC CÁC </w:t>
      </w:r>
      <w:r>
        <w:rPr>
          <w:rFonts w:cs="Times New Roman"/>
        </w:rPr>
        <w:t>TỪ VIẾT TẮT</w:t>
      </w:r>
      <w:bookmarkEnd w:id="55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556" w:name="_Ref262310752"/>
      <w:bookmarkStart w:id="557" w:name="_Toc8806686"/>
      <w:bookmarkStart w:id="558" w:name="_Ref262310598"/>
      <w:bookmarkStart w:id="559" w:name="_Ref262310605"/>
      <w:r w:rsidRPr="00523A4F">
        <w:rPr>
          <w:rFonts w:cs="Times New Roman"/>
        </w:rPr>
        <w:lastRenderedPageBreak/>
        <w:t>LỜI MỞ ĐẦU</w:t>
      </w:r>
      <w:bookmarkEnd w:id="556"/>
      <w:bookmarkEnd w:id="557"/>
    </w:p>
    <w:p w:rsidR="00B95B5E" w:rsidRPr="00523A4F" w:rsidRDefault="00B95B5E" w:rsidP="0022428A">
      <w:pPr>
        <w:pStyle w:val="NormalWeb"/>
        <w:spacing w:before="0" w:beforeAutospacing="0" w:after="0" w:afterAutospacing="0" w:line="360" w:lineRule="auto"/>
        <w:ind w:firstLine="562"/>
        <w:jc w:val="both"/>
      </w:pPr>
      <w:r w:rsidRPr="00AA42DF">
        <w:rPr>
          <w:color w:val="FF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AA42DF">
        <w:rPr>
          <w:color w:val="FF0000"/>
          <w:sz w:val="26"/>
          <w:szCs w:val="26"/>
        </w:rPr>
        <w:t>ợi ích</w:t>
      </w:r>
      <w:r w:rsidRPr="00AA42DF">
        <w:rPr>
          <w:color w:val="FF0000"/>
          <w:sz w:val="26"/>
          <w:szCs w:val="26"/>
        </w:rPr>
        <w:t xml:space="preserve">. </w:t>
      </w:r>
      <w:r w:rsidRPr="00523A4F">
        <w:rPr>
          <w:color w:val="000000"/>
          <w:sz w:val="26"/>
          <w:szCs w:val="26"/>
        </w:rPr>
        <w:t>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560" w:name="_Toc8806687"/>
      <w:r w:rsidRPr="00523A4F">
        <w:rPr>
          <w:rFonts w:cs="Times New Roman"/>
        </w:rPr>
        <w:t xml:space="preserve">: </w:t>
      </w:r>
      <w:bookmarkEnd w:id="558"/>
      <w:bookmarkEnd w:id="559"/>
      <w:r w:rsidRPr="00523A4F">
        <w:rPr>
          <w:rFonts w:cs="Times New Roman"/>
        </w:rPr>
        <w:t>GIỚI THIỆU</w:t>
      </w:r>
      <w:bookmarkEnd w:id="560"/>
      <w:r w:rsidRPr="00523A4F">
        <w:rPr>
          <w:rFonts w:cs="Times New Roman"/>
        </w:rPr>
        <w:t xml:space="preserve"> </w:t>
      </w:r>
    </w:p>
    <w:p w:rsidR="00A65EB7" w:rsidRPr="00523A4F" w:rsidRDefault="008D201A" w:rsidP="00BB0637">
      <w:pPr>
        <w:pStyle w:val="Heading2"/>
        <w:rPr>
          <w:rFonts w:cs="Times New Roman"/>
        </w:rPr>
      </w:pPr>
      <w:bookmarkStart w:id="561" w:name="_Toc8806688"/>
      <w:r w:rsidRPr="00523A4F">
        <w:rPr>
          <w:rFonts w:cs="Times New Roman"/>
        </w:rPr>
        <w:t>Tổng quan</w:t>
      </w:r>
      <w:bookmarkEnd w:id="56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562" w:name="_Toc8806689"/>
      <w:r w:rsidRPr="00523A4F">
        <w:rPr>
          <w:rFonts w:cs="Times New Roman"/>
        </w:rPr>
        <w:t>Mục tiêu</w:t>
      </w:r>
      <w:r w:rsidR="00BB0637" w:rsidRPr="00523A4F">
        <w:rPr>
          <w:rFonts w:cs="Times New Roman"/>
        </w:rPr>
        <w:t xml:space="preserve"> đề tài</w:t>
      </w:r>
      <w:bookmarkEnd w:id="56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422F4" w:rsidP="000348FB">
      <w:pPr>
        <w:spacing w:before="0" w:line="360" w:lineRule="auto"/>
      </w:pPr>
      <w:del w:id="563" w:author="LEO" w:date="2019-05-14T16:16:00Z">
        <w:r w:rsidRPr="00523A4F" w:rsidDel="006B6B1D">
          <w:delText>Sau khi tìm hiểu nghiệp vụ,</w:delText>
        </w:r>
      </w:del>
      <w:ins w:id="564" w:author="LEO" w:date="2019-05-14T16:16:00Z">
        <w:r w:rsidR="006B6B1D">
          <w:t>X</w:t>
        </w:r>
      </w:ins>
      <w:del w:id="565" w:author="LEO" w:date="2019-05-14T16:16:00Z">
        <w:r w:rsidRPr="00523A4F" w:rsidDel="006B6B1D">
          <w:delText xml:space="preserve"> x</w:delText>
        </w:r>
      </w:del>
      <w:r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w:t>
      </w:r>
      <w:del w:id="566" w:author="LEO" w:date="2019-05-14T16:17:00Z">
        <w:r w:rsidRPr="00523A4F" w:rsidDel="006B6B1D">
          <w:rPr>
            <w:color w:val="000000"/>
            <w:sz w:val="26"/>
            <w:szCs w:val="26"/>
          </w:rPr>
          <w:delText>: có các thao tác</w:delText>
        </w:r>
      </w:del>
      <w:r w:rsidRPr="00523A4F">
        <w:rPr>
          <w:color w:val="000000"/>
          <w:sz w:val="26"/>
          <w:szCs w:val="26"/>
        </w:rPr>
        <w:t xml:space="preserve"> cập nhật </w:t>
      </w:r>
      <w:del w:id="567" w:author="LEO" w:date="2019-05-14T16:17:00Z">
        <w:r w:rsidRPr="00523A4F" w:rsidDel="006B6B1D">
          <w:rPr>
            <w:color w:val="000000"/>
            <w:sz w:val="26"/>
            <w:szCs w:val="26"/>
          </w:rPr>
          <w:delText xml:space="preserve">một số </w:delText>
        </w:r>
      </w:del>
      <w:r w:rsidRPr="00523A4F">
        <w:rPr>
          <w:color w:val="000000"/>
          <w:sz w:val="26"/>
          <w:szCs w:val="26"/>
        </w:rPr>
        <w:t>thông tin cá nhân; các thao tác</w:t>
      </w:r>
      <w:r w:rsidR="00E917B1">
        <w:rPr>
          <w:color w:val="000000"/>
          <w:sz w:val="26"/>
          <w:szCs w:val="26"/>
        </w:rPr>
        <w:t xml:space="preserve"> </w:t>
      </w:r>
      <w:del w:id="568" w:author="LEO" w:date="2019-05-14T16:17:00Z">
        <w:r w:rsidRPr="00523A4F" w:rsidDel="006B6B1D">
          <w:rPr>
            <w:color w:val="000000"/>
            <w:sz w:val="26"/>
            <w:szCs w:val="26"/>
          </w:rPr>
          <w:delText>(</w:delText>
        </w:r>
      </w:del>
      <w:r w:rsidRPr="00523A4F">
        <w:rPr>
          <w:color w:val="000000"/>
          <w:sz w:val="26"/>
          <w:szCs w:val="26"/>
        </w:rPr>
        <w:t>thêm, chỉnh sửa, xóa</w:t>
      </w:r>
      <w:del w:id="569" w:author="LEO" w:date="2019-05-14T16:17:00Z">
        <w:r w:rsidRPr="00523A4F" w:rsidDel="006B6B1D">
          <w:rPr>
            <w:color w:val="000000"/>
            <w:sz w:val="26"/>
            <w:szCs w:val="26"/>
          </w:rPr>
          <w:delText>) các</w:delText>
        </w:r>
      </w:del>
      <w:r w:rsidRPr="00523A4F">
        <w:rPr>
          <w:color w:val="000000"/>
          <w:sz w:val="26"/>
          <w:szCs w:val="26"/>
        </w:rPr>
        <w:t xml:space="preserve">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w:t>
      </w:r>
      <w:del w:id="570" w:author="LEO" w:date="2019-05-14T16:18:00Z">
        <w:r w:rsidRPr="00523A4F" w:rsidDel="006B6B1D">
          <w:rPr>
            <w:color w:val="000000"/>
            <w:sz w:val="26"/>
            <w:szCs w:val="26"/>
          </w:rPr>
          <w:delText xml:space="preserve">có thể </w:delText>
        </w:r>
      </w:del>
      <w:r w:rsidRPr="00523A4F">
        <w:rPr>
          <w:color w:val="000000"/>
          <w:sz w:val="26"/>
          <w:szCs w:val="26"/>
        </w:rPr>
        <w:t xml:space="preserve">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del w:id="571" w:author="LEO" w:date="2019-05-14T16:27:00Z">
        <w:r w:rsidRPr="00523A4F" w:rsidDel="009E6C24">
          <w:rPr>
            <w:color w:val="000000"/>
            <w:sz w:val="26"/>
            <w:szCs w:val="26"/>
          </w:rPr>
          <w:delText xml:space="preserve">thể </w:delText>
        </w:r>
      </w:del>
      <w:ins w:id="572" w:author="LEO" w:date="2019-05-14T16:27:00Z">
        <w:r w:rsidR="009E6C24">
          <w:rPr>
            <w:color w:val="000000"/>
            <w:sz w:val="26"/>
            <w:szCs w:val="26"/>
          </w:rPr>
          <w:t>chức năng</w:t>
        </w:r>
        <w:r w:rsidR="009E6C24" w:rsidRPr="00523A4F">
          <w:rPr>
            <w:color w:val="000000"/>
            <w:sz w:val="26"/>
            <w:szCs w:val="26"/>
          </w:rPr>
          <w:t xml:space="preserve"> </w:t>
        </w:r>
      </w:ins>
      <w:r w:rsidRPr="00523A4F">
        <w:rPr>
          <w:color w:val="000000"/>
          <w:sz w:val="26"/>
          <w:szCs w:val="26"/>
        </w:rPr>
        <w:t xml:space="preserve">thống kê </w:t>
      </w:r>
      <w:del w:id="573" w:author="LEO" w:date="2019-05-14T16:27:00Z">
        <w:r w:rsidRPr="00523A4F" w:rsidDel="009E6C24">
          <w:rPr>
            <w:color w:val="000000"/>
            <w:sz w:val="26"/>
            <w:szCs w:val="26"/>
          </w:rPr>
          <w:delText xml:space="preserve">dữ liệu về </w:delText>
        </w:r>
      </w:del>
      <w:r w:rsidRPr="00523A4F">
        <w:rPr>
          <w:color w:val="000000"/>
          <w:sz w:val="26"/>
          <w:szCs w:val="26"/>
        </w:rPr>
        <w:t>kỹ năng của toàn bộ nhân viên theo nhiều tiêu chí</w:t>
      </w:r>
      <w:ins w:id="574" w:author="LEO" w:date="2019-05-14T16:28:00Z">
        <w:r w:rsidR="009E6C24">
          <w:rPr>
            <w:color w:val="000000"/>
            <w:sz w:val="26"/>
            <w:szCs w:val="26"/>
          </w:rPr>
          <w:t xml:space="preserve"> với mục tiêu đưa ra</w:t>
        </w:r>
      </w:ins>
      <w:del w:id="575" w:author="LEO" w:date="2019-05-14T16:28:00Z">
        <w:r w:rsidRPr="00523A4F" w:rsidDel="009E6C24">
          <w:rPr>
            <w:color w:val="000000"/>
            <w:sz w:val="26"/>
            <w:szCs w:val="26"/>
          </w:rPr>
          <w:delText>, để phục vụ</w:delText>
        </w:r>
      </w:del>
      <w:r w:rsidRPr="00523A4F">
        <w:rPr>
          <w:color w:val="000000"/>
          <w:sz w:val="26"/>
          <w:szCs w:val="26"/>
        </w:rPr>
        <w:t xml:space="preserve"> kế hoạch định hướng và đào tạo nhân viên phù hợp theo xu hướng thị trường của công ty. </w:t>
      </w:r>
      <w:del w:id="576" w:author="LEO" w:date="2019-05-14T16:23:00Z">
        <w:r w:rsidRPr="00523A4F" w:rsidDel="006B6B1D">
          <w:rPr>
            <w:color w:val="000000"/>
            <w:sz w:val="26"/>
            <w:szCs w:val="26"/>
          </w:rPr>
          <w:delText xml:space="preserve">Có </w:delText>
        </w:r>
      </w:del>
      <w:ins w:id="577" w:author="LEO" w:date="2019-05-14T16:23:00Z">
        <w:r w:rsidR="006B6B1D">
          <w:rPr>
            <w:color w:val="000000"/>
            <w:sz w:val="26"/>
            <w:szCs w:val="26"/>
          </w:rPr>
          <w:t>Nhân viên nhân sự c</w:t>
        </w:r>
        <w:r w:rsidR="006B6B1D" w:rsidRPr="00523A4F">
          <w:rPr>
            <w:color w:val="000000"/>
            <w:sz w:val="26"/>
            <w:szCs w:val="26"/>
          </w:rPr>
          <w:t xml:space="preserve">ó </w:t>
        </w:r>
      </w:ins>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ins w:id="578" w:author="LEO" w:date="2019-05-14T16:24:00Z">
        <w:r w:rsidR="006B6B1D">
          <w:rPr>
            <w:color w:val="000000"/>
            <w:sz w:val="26"/>
            <w:szCs w:val="26"/>
          </w:rPr>
          <w:t xml:space="preserve"> như </w:t>
        </w:r>
      </w:ins>
      <w:del w:id="579" w:author="LEO" w:date="2019-05-14T16:24:00Z">
        <w:r w:rsidRPr="00523A4F" w:rsidDel="006B6B1D">
          <w:rPr>
            <w:color w:val="000000"/>
            <w:sz w:val="26"/>
            <w:szCs w:val="26"/>
          </w:rPr>
          <w:delText>(</w:delText>
        </w:r>
      </w:del>
      <w:r w:rsidRPr="00523A4F">
        <w:rPr>
          <w:color w:val="000000"/>
          <w:sz w:val="26"/>
          <w:szCs w:val="26"/>
        </w:rPr>
        <w:t>thêm</w:t>
      </w:r>
      <w:ins w:id="580" w:author="LEO" w:date="2019-05-14T16:24:00Z">
        <w:r w:rsidR="006B6B1D">
          <w:rPr>
            <w:color w:val="000000"/>
            <w:sz w:val="26"/>
            <w:szCs w:val="26"/>
          </w:rPr>
          <w:t xml:space="preserve"> mới</w:t>
        </w:r>
      </w:ins>
      <w:r w:rsidRPr="00523A4F">
        <w:rPr>
          <w:color w:val="000000"/>
          <w:sz w:val="26"/>
          <w:szCs w:val="26"/>
        </w:rPr>
        <w:t>, chỉnh sửa, xóa</w:t>
      </w:r>
      <w:ins w:id="581" w:author="LEO" w:date="2019-05-14T16:24:00Z">
        <w:r w:rsidR="006B6B1D">
          <w:rPr>
            <w:color w:val="000000"/>
            <w:sz w:val="26"/>
            <w:szCs w:val="26"/>
          </w:rPr>
          <w:t xml:space="preserve"> dữ liệu với các điều kiện</w:t>
        </w:r>
      </w:ins>
      <w:del w:id="582" w:author="LEO" w:date="2019-05-14T16:24:00Z">
        <w:r w:rsidRPr="00523A4F" w:rsidDel="006B6B1D">
          <w:rPr>
            <w:color w:val="000000"/>
            <w:sz w:val="26"/>
            <w:szCs w:val="26"/>
          </w:rPr>
          <w:delText>)</w:delText>
        </w:r>
      </w:del>
      <w:r w:rsidRPr="00523A4F">
        <w:rPr>
          <w:color w:val="000000"/>
          <w:sz w:val="26"/>
          <w:szCs w:val="26"/>
        </w:rPr>
        <w:t xml:space="preserve">. Có thể truy xuất nhật ký thay đổi hồ sơ của các nhân </w:t>
      </w:r>
      <w:ins w:id="583" w:author="LEO" w:date="2019-05-14T16:26:00Z">
        <w:r w:rsidR="009E6C24">
          <w:rPr>
            <w:color w:val="000000"/>
            <w:sz w:val="26"/>
            <w:szCs w:val="26"/>
          </w:rPr>
          <w:t>viên</w:t>
        </w:r>
      </w:ins>
      <w:ins w:id="584" w:author="LEO" w:date="2019-05-14T16:29:00Z">
        <w:r w:rsidR="009E6C24">
          <w:rPr>
            <w:color w:val="000000"/>
            <w:sz w:val="26"/>
            <w:szCs w:val="26"/>
          </w:rPr>
          <w:t xml:space="preserve">, </w:t>
        </w:r>
      </w:ins>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thông qua chức năng tìm kiếm hỗ </w:t>
      </w:r>
      <w:r w:rsidRPr="00523A4F">
        <w:rPr>
          <w:color w:val="000000"/>
          <w:sz w:val="26"/>
          <w:szCs w:val="26"/>
        </w:rPr>
        <w:lastRenderedPageBreak/>
        <w:t>trợ đề xuất của hệ thống phục vụ quá trình quản lý chuyên nghiệp, nhanh gọn và tiện lợi hơn so với các làm thủ công.</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del w:id="585" w:author="LEO" w:date="2019-05-14T16:31:00Z">
        <w:r w:rsidRPr="00523A4F" w:rsidDel="009E6C24">
          <w:rPr>
            <w:color w:val="000000"/>
          </w:rPr>
          <w:delText>dữ liệu (</w:delText>
        </w:r>
      </w:del>
      <w:r w:rsidRPr="00523A4F">
        <w:rPr>
          <w:color w:val="000000"/>
        </w:rPr>
        <w:t>thêm, chỉnh sửa, xóa</w:t>
      </w:r>
      <w:del w:id="586" w:author="LEO" w:date="2019-05-14T16:31:00Z">
        <w:r w:rsidRPr="00523A4F" w:rsidDel="009E6C24">
          <w:rPr>
            <w:color w:val="000000"/>
          </w:rPr>
          <w:delText>)</w:delText>
        </w:r>
      </w:del>
      <w:r w:rsidRPr="00523A4F">
        <w:rPr>
          <w:color w:val="000000"/>
        </w:rPr>
        <w:t xml:space="preserve">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del w:id="587" w:author="LEO" w:date="2019-05-14T16:33:00Z">
        <w:r w:rsidDel="009E6C24">
          <w:rPr>
            <w:color w:val="000000"/>
          </w:rPr>
          <w:delText>vai trò</w:delText>
        </w:r>
      </w:del>
      <w:ins w:id="588" w:author="LEO" w:date="2019-05-14T16:33:00Z">
        <w:r w:rsidR="009E6C24">
          <w:rPr>
            <w:color w:val="000000"/>
          </w:rPr>
          <w:t>vị trí mà</w:t>
        </w:r>
      </w:ins>
      <w:del w:id="589" w:author="LEO" w:date="2019-05-14T16:33:00Z">
        <w:r w:rsidDel="009E6C24">
          <w:rPr>
            <w:color w:val="000000"/>
          </w:rPr>
          <w:delText xml:space="preserve"> trong</w:delText>
        </w:r>
      </w:del>
      <w:r>
        <w:rPr>
          <w:color w:val="000000"/>
        </w:rPr>
        <w:t xml:space="preserve"> dự án yêu cầu, sau đó tính điểm và gợi ý cho nhân viên quản lý dự án</w:t>
      </w:r>
      <w:del w:id="590" w:author="LEO" w:date="2019-05-14T16:34:00Z">
        <w:r w:rsidDel="009E6C24">
          <w:rPr>
            <w:color w:val="000000"/>
          </w:rPr>
          <w:delText xml:space="preserve">, </w:delText>
        </w:r>
      </w:del>
      <w:ins w:id="591" w:author="LEO" w:date="2019-05-14T16:34:00Z">
        <w:r w:rsidR="009E6C24">
          <w:rPr>
            <w:color w:val="000000"/>
          </w:rPr>
          <w:t xml:space="preserve">. Cho phép </w:t>
        </w:r>
      </w:ins>
      <w:r>
        <w:rPr>
          <w:color w:val="000000"/>
        </w:rPr>
        <w:t xml:space="preserve">sắp xếp các nhân viên theo thứ tự ưu tiên phù hợp nhất với các tiêu chí của </w:t>
      </w:r>
      <w:del w:id="592" w:author="LEO" w:date="2019-05-14T16:34:00Z">
        <w:r w:rsidDel="009E6C24">
          <w:rPr>
            <w:color w:val="000000"/>
          </w:rPr>
          <w:delText>vai trò</w:delText>
        </w:r>
      </w:del>
      <w:ins w:id="593" w:author="LEO" w:date="2019-05-14T16:34:00Z">
        <w:r w:rsidR="009E6C24">
          <w:rPr>
            <w:color w:val="000000"/>
          </w:rPr>
          <w:t>vị trí</w:t>
        </w:r>
      </w:ins>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594" w:name="_Toc8806690"/>
      <w:r w:rsidRPr="00523A4F">
        <w:rPr>
          <w:rFonts w:cs="Times New Roman"/>
        </w:rPr>
        <w:t>Phạm vi đề tài</w:t>
      </w:r>
      <w:bookmarkEnd w:id="594"/>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 xml:space="preserve">sử dụng </w:t>
      </w:r>
      <w:del w:id="595" w:author="LEO" w:date="2019-05-14T16:35:00Z">
        <w:r w:rsidR="005D749B" w:rsidRPr="00523A4F" w:rsidDel="009E6C24">
          <w:delText>ngôn ngữ</w:delText>
        </w:r>
        <w:r w:rsidR="002A0866" w:rsidRPr="00523A4F" w:rsidDel="009E6C24">
          <w:delText xml:space="preserve"> Java, framework </w:delText>
        </w:r>
      </w:del>
      <w:r w:rsidR="002A0866" w:rsidRPr="00523A4F">
        <w:t>Spring boot 2.1.3,</w:t>
      </w:r>
      <w:r w:rsidR="00E917B1">
        <w:t xml:space="preserve"> giao diện</w:t>
      </w:r>
      <w:r w:rsidR="002A0866" w:rsidRPr="00523A4F">
        <w:rPr>
          <w:color w:val="000000"/>
        </w:rPr>
        <w:t xml:space="preserve"> s</w:t>
      </w:r>
      <w:r w:rsidR="002A0866" w:rsidRPr="00523A4F">
        <w:t xml:space="preserve">ử dụng </w:t>
      </w:r>
      <w:del w:id="596" w:author="LEO" w:date="2019-05-14T16:35:00Z">
        <w:r w:rsidR="002A0866" w:rsidRPr="00523A4F" w:rsidDel="009E6C24">
          <w:rPr>
            <w:color w:val="000000"/>
          </w:rPr>
          <w:delText>framew</w:delText>
        </w:r>
        <w:r w:rsidR="002A0866" w:rsidRPr="00523A4F" w:rsidDel="009E6C24">
          <w:delText xml:space="preserve">ork </w:delText>
        </w:r>
      </w:del>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del w:id="597" w:author="LEO" w:date="2019-05-14T16:36:00Z">
        <w:r w:rsidR="002A0866" w:rsidRPr="00523A4F" w:rsidDel="009E6C24">
          <w:rPr>
            <w:color w:val="000000"/>
          </w:rPr>
          <w:delText xml:space="preserve">hệ </w:delText>
        </w:r>
      </w:del>
      <w:ins w:id="598" w:author="LEO" w:date="2019-05-14T16:36:00Z">
        <w:r w:rsidR="009E6C24" w:rsidRPr="00523A4F">
          <w:rPr>
            <w:color w:val="000000"/>
          </w:rPr>
          <w:t>hệ</w:t>
        </w:r>
        <w:r w:rsidR="009E6C24">
          <w:rPr>
            <w:color w:val="000000"/>
          </w:rPr>
          <w:t xml:space="preserve"> quản trị </w:t>
        </w:r>
      </w:ins>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676F49">
        <w:rPr>
          <w:rPrChange w:id="599" w:author="LEO" w:date="2019-05-15T20:20:00Z">
            <w:rPr>
              <w:color w:val="FF0000"/>
            </w:rPr>
          </w:rPrChange>
        </w:rPr>
        <w:t xml:space="preserve">Hệ thống </w:t>
      </w:r>
      <w:r w:rsidR="00A375AF" w:rsidRPr="00676F49">
        <w:rPr>
          <w:rPrChange w:id="600" w:author="LEO" w:date="2019-05-15T20:20:00Z">
            <w:rPr>
              <w:color w:val="FF0000"/>
            </w:rPr>
          </w:rPrChange>
        </w:rPr>
        <w:t>chỉ</w:t>
      </w:r>
      <w:r w:rsidRPr="00676F49">
        <w:rPr>
          <w:rPrChange w:id="601" w:author="LEO" w:date="2019-05-15T20:20:00Z">
            <w:rPr>
              <w:color w:val="FF0000"/>
            </w:rPr>
          </w:rPrChange>
        </w:rPr>
        <w:t xml:space="preserve"> quản lý hồ sơ của nhân viên trong công ty</w:t>
      </w:r>
      <w:r w:rsidR="00A375AF" w:rsidRPr="00676F49">
        <w:rPr>
          <w:rPrChange w:id="602" w:author="LEO" w:date="2019-05-15T20:20:00Z">
            <w:rPr>
              <w:color w:val="FF0000"/>
            </w:rPr>
          </w:rPrChange>
        </w:rPr>
        <w:t>, không quản lý các hồ sơ của ứng viên</w:t>
      </w:r>
      <w:r w:rsidRPr="00676F49">
        <w:rPr>
          <w:rPrChange w:id="603" w:author="LEO" w:date="2019-05-15T20:20:00Z">
            <w:rPr>
              <w:color w:val="FF0000"/>
            </w:rPr>
          </w:rPrChange>
        </w:rPr>
        <w:t xml:space="preserve">. </w:t>
      </w:r>
      <w:r w:rsidR="0077139E" w:rsidRPr="00676F49">
        <w:rPr>
          <w:rPrChange w:id="604" w:author="LEO" w:date="2019-05-15T20:20:00Z">
            <w:rPr>
              <w:color w:val="FF0000"/>
            </w:rPr>
          </w:rPrChange>
        </w:rPr>
        <w:t xml:space="preserve">Mọi thông tin kỹ năng của một nhân sự đã được xác nhận bởi nhân viên nhân sự, </w:t>
      </w:r>
      <w:r w:rsidR="0077139E" w:rsidRPr="001E7863">
        <w:t>h</w:t>
      </w:r>
      <w:r w:rsidRPr="00676F49">
        <w:rPr>
          <w:rPrChange w:id="605" w:author="LEO" w:date="2019-05-15T20:20:00Z">
            <w:rPr/>
          </w:rPrChange>
        </w:rPr>
        <w:t xml:space="preserve">ệ thống </w:t>
      </w:r>
      <w:r w:rsidR="0077139E" w:rsidRPr="00676F49">
        <w:rPr>
          <w:rPrChange w:id="606" w:author="LEO" w:date="2019-05-15T20:20:00Z">
            <w:rPr/>
          </w:rPrChange>
        </w:rPr>
        <w:t xml:space="preserve">này </w:t>
      </w:r>
      <w:r w:rsidRPr="00676F49">
        <w:rPr>
          <w:rPrChange w:id="607" w:author="LEO" w:date="2019-05-15T20:20:00Z">
            <w:rPr/>
          </w:rPrChange>
        </w:rPr>
        <w:t xml:space="preserve">không hỗ trợ quy trình, nghiệp vụ kiểm tra, xét duyệt hồ sơ của nhân viên. </w:t>
      </w:r>
      <w:r w:rsidR="00A375AF" w:rsidRPr="00676F49">
        <w:rPr>
          <w:rPrChange w:id="608" w:author="LEO" w:date="2019-05-15T20:20:00Z">
            <w:rPr>
              <w:color w:val="FF0000"/>
            </w:rPr>
          </w:rPrChange>
        </w:rPr>
        <w:t>Để đăng nhập, người dùng của hệ thống này dùng chung tài khoản của FSoft.</w:t>
      </w:r>
    </w:p>
    <w:p w:rsidR="00A65EB7" w:rsidRPr="00523A4F" w:rsidRDefault="008D201A" w:rsidP="00BB0637">
      <w:pPr>
        <w:pStyle w:val="Heading2"/>
        <w:rPr>
          <w:rFonts w:cs="Times New Roman"/>
        </w:rPr>
      </w:pPr>
      <w:bookmarkStart w:id="609" w:name="_Toc8806691"/>
      <w:r w:rsidRPr="00523A4F">
        <w:rPr>
          <w:rFonts w:cs="Times New Roman"/>
        </w:rPr>
        <w:lastRenderedPageBreak/>
        <w:t>Mô tả y</w:t>
      </w:r>
      <w:r w:rsidR="00BB0637" w:rsidRPr="00523A4F">
        <w:rPr>
          <w:rFonts w:cs="Times New Roman"/>
        </w:rPr>
        <w:t>êu cầu chức năng</w:t>
      </w:r>
      <w:bookmarkEnd w:id="609"/>
    </w:p>
    <w:p w:rsidR="008E45A0" w:rsidRPr="00523A4F" w:rsidRDefault="008E45A0" w:rsidP="000348FB">
      <w:pPr>
        <w:spacing w:before="0" w:line="360" w:lineRule="auto"/>
        <w:ind w:firstLine="720"/>
      </w:pPr>
      <w:r w:rsidRPr="00523A4F">
        <w:t xml:space="preserve">Nhân viên sử dụng tài khoản đã được đăng ký với công ty </w:t>
      </w:r>
      <w:ins w:id="610" w:author="LEO" w:date="2019-05-14T16:38:00Z">
        <w:r w:rsidR="00C716C7">
          <w:t xml:space="preserve">FPT Software </w:t>
        </w:r>
      </w:ins>
      <w:r w:rsidRPr="00523A4F">
        <w:t xml:space="preserve">đăng nhập vào hệ thống để tạo hồ sơ </w:t>
      </w:r>
      <w:ins w:id="611" w:author="LEO" w:date="2019-05-14T16:38:00Z">
        <w:r w:rsidR="00C716C7">
          <w:t xml:space="preserve">cá nhân </w:t>
        </w:r>
      </w:ins>
      <w:r w:rsidRPr="00523A4F">
        <w:t xml:space="preserve">phục vụ cho việc quản lý thông tin và tuyển dụng vào dự án </w:t>
      </w:r>
      <w:ins w:id="612" w:author="LEO" w:date="2019-05-14T16:38:00Z">
        <w:r w:rsidR="00C716C7">
          <w:t xml:space="preserve">phần mềm </w:t>
        </w:r>
      </w:ins>
      <w:r w:rsidRPr="00523A4F">
        <w:t>nội bộ của các bộ phận trong công ty.</w:t>
      </w:r>
    </w:p>
    <w:p w:rsidR="008E45A0" w:rsidRPr="00523A4F" w:rsidRDefault="008E45A0" w:rsidP="000348FB">
      <w:pPr>
        <w:spacing w:before="0" w:line="360" w:lineRule="auto"/>
        <w:ind w:firstLine="720"/>
      </w:pPr>
      <w:r w:rsidRPr="00523A4F">
        <w:t xml:space="preserve">Hồ sơ này quản lý các thông tin </w:t>
      </w:r>
      <w:del w:id="613" w:author="LEO" w:date="2019-05-14T16:39:00Z">
        <w:r w:rsidRPr="00523A4F" w:rsidDel="00C716C7">
          <w:delText xml:space="preserve">về: thông tin </w:delText>
        </w:r>
      </w:del>
      <w:r w:rsidRPr="00523A4F">
        <w:t>cá nhân</w:t>
      </w:r>
      <w:ins w:id="614" w:author="LEO" w:date="2019-05-14T16:39:00Z">
        <w:r w:rsidR="00C716C7">
          <w:t xml:space="preserve">, </w:t>
        </w:r>
      </w:ins>
      <w:del w:id="615" w:author="LEO" w:date="2019-05-14T16:39:00Z">
        <w:r w:rsidRPr="00523A4F" w:rsidDel="00C716C7">
          <w:delText xml:space="preserve">; giới thiệu chung; </w:delText>
        </w:r>
      </w:del>
      <w:r w:rsidRPr="00523A4F">
        <w:t>các kỹ năng về kỹ thuật</w:t>
      </w:r>
      <w:ins w:id="616" w:author="LEO" w:date="2019-05-14T16:40:00Z">
        <w:r w:rsidR="00C716C7">
          <w:t xml:space="preserve">, </w:t>
        </w:r>
      </w:ins>
      <w:del w:id="617" w:author="LEO" w:date="2019-05-14T16:40:00Z">
        <w:r w:rsidRPr="00523A4F" w:rsidDel="00C716C7">
          <w:delText xml:space="preserve">; </w:delText>
        </w:r>
      </w:del>
      <w:r w:rsidRPr="00523A4F">
        <w:t>trình độ ngoại ngữ</w:t>
      </w:r>
      <w:del w:id="618" w:author="LEO" w:date="2019-05-14T16:40:00Z">
        <w:r w:rsidRPr="00523A4F" w:rsidDel="00C716C7">
          <w:delText xml:space="preserve">; </w:delText>
        </w:r>
      </w:del>
      <w:ins w:id="619" w:author="LEO" w:date="2019-05-14T16:40:00Z">
        <w:r w:rsidR="00C716C7">
          <w:t xml:space="preserve">, </w:t>
        </w:r>
      </w:ins>
      <w:r w:rsidRPr="00523A4F">
        <w:t>bằng cấp</w:t>
      </w:r>
      <w:del w:id="620" w:author="LEO" w:date="2019-05-14T16:40:00Z">
        <w:r w:rsidRPr="00523A4F" w:rsidDel="00C716C7">
          <w:delText xml:space="preserve">; </w:delText>
        </w:r>
      </w:del>
      <w:ins w:id="621" w:author="LEO" w:date="2019-05-14T16:40:00Z">
        <w:r w:rsidR="00C716C7">
          <w:t xml:space="preserve">, </w:t>
        </w:r>
      </w:ins>
      <w:r w:rsidRPr="00523A4F">
        <w:t>chứng chỉ</w:t>
      </w:r>
      <w:del w:id="622" w:author="LEO" w:date="2019-05-14T16:40:00Z">
        <w:r w:rsidRPr="00523A4F" w:rsidDel="00C716C7">
          <w:delText xml:space="preserve">; </w:delText>
        </w:r>
      </w:del>
      <w:ins w:id="623" w:author="LEO" w:date="2019-05-14T16:40:00Z">
        <w:r w:rsidR="00C716C7">
          <w:t xml:space="preserve">, </w:t>
        </w:r>
      </w:ins>
      <w:r w:rsidRPr="00523A4F">
        <w:t>kinh nghiệm làm việc</w:t>
      </w:r>
      <w:del w:id="624" w:author="LEO" w:date="2019-05-14T16:40:00Z">
        <w:r w:rsidRPr="00523A4F" w:rsidDel="00C716C7">
          <w:delText xml:space="preserve">; </w:delText>
        </w:r>
      </w:del>
      <w:ins w:id="625" w:author="LEO" w:date="2019-05-14T16:40:00Z">
        <w:r w:rsidR="00C716C7">
          <w:t xml:space="preserve">, </w:t>
        </w:r>
      </w:ins>
      <w:r w:rsidRPr="00523A4F">
        <w:t>effort (nỗ lực hiện tại - từ 0% đến 100% thể hiện khối lượng công việc và thời gian dành cho các dự án hiện tại mà nhân viên đang tham gia - effort này do nhân viên tự ước tính</w:t>
      </w:r>
      <w:ins w:id="626" w:author="LEO" w:date="2019-05-14T16:41:00Z">
        <w:r w:rsidR="00C716C7">
          <w:t xml:space="preserve"> dựa trên công việc hiện tại của mình</w:t>
        </w:r>
      </w:ins>
      <w:r w:rsidRPr="00523A4F">
        <w:t>)</w:t>
      </w:r>
      <w:ins w:id="627" w:author="LEO" w:date="2019-05-14T16:41:00Z">
        <w:r w:rsidR="00C716C7">
          <w:t xml:space="preserve">. </w:t>
        </w:r>
      </w:ins>
      <w:r w:rsidRPr="00523A4F">
        <w:t xml:space="preserve"> </w:t>
      </w:r>
      <w:del w:id="628" w:author="LEO" w:date="2019-05-14T16:42:00Z">
        <w:r w:rsidRPr="00523A4F" w:rsidDel="00C716C7">
          <w:delText>dựa trên tiêu chí này n</w:delText>
        </w:r>
      </w:del>
      <w:ins w:id="629" w:author="LEO" w:date="2019-05-14T16:42:00Z">
        <w:r w:rsidR="00C716C7">
          <w:t>N</w:t>
        </w:r>
      </w:ins>
      <w:r w:rsidRPr="00523A4F">
        <w:t>hân viên nhân sự/nhân viên quản lý dự án</w:t>
      </w:r>
      <w:ins w:id="630" w:author="LEO" w:date="2019-05-14T16:42:00Z">
        <w:r w:rsidR="00C716C7">
          <w:t xml:space="preserve"> dựa trên tiêu chí effort để </w:t>
        </w:r>
      </w:ins>
      <w:del w:id="631" w:author="LEO" w:date="2019-05-14T16:43:00Z">
        <w:r w:rsidRPr="00523A4F" w:rsidDel="00C716C7">
          <w:delText xml:space="preserve"> sẽ </w:delText>
        </w:r>
      </w:del>
      <w:r w:rsidRPr="00523A4F">
        <w:t xml:space="preserve">xem xét nhân viên này có thể tham gia vào các dự án khác nữa được không </w:t>
      </w:r>
      <w:del w:id="632" w:author="LEO" w:date="2019-05-14T16:43:00Z">
        <w:r w:rsidRPr="00523A4F" w:rsidDel="00C716C7">
          <w:delText xml:space="preserve">- </w:delText>
        </w:r>
      </w:del>
      <w:ins w:id="633" w:author="LEO" w:date="2019-05-14T16:43:00Z">
        <w:r w:rsidR="00C716C7">
          <w:t>hay</w:t>
        </w:r>
        <w:r w:rsidR="00C716C7" w:rsidRPr="00523A4F">
          <w:t xml:space="preserve"> </w:t>
        </w:r>
      </w:ins>
      <w:r w:rsidRPr="00523A4F">
        <w:t xml:space="preserve">đáp ứng được khối lượng công việc, thời gian của dự án mới đó không. </w:t>
      </w:r>
      <w:del w:id="634" w:author="LEO" w:date="2019-05-14T16:43:00Z">
        <w:r w:rsidRPr="00523A4F" w:rsidDel="00C716C7">
          <w:delText xml:space="preserve">Mặc </w:delText>
        </w:r>
      </w:del>
      <w:ins w:id="635" w:author="LEO" w:date="2019-05-14T16:43:00Z">
        <w:r w:rsidR="00C716C7">
          <w:t xml:space="preserve">Ban đầu, khi hồ sơ nhân viên được tạo </w:t>
        </w:r>
      </w:ins>
      <w:del w:id="636" w:author="LEO" w:date="2019-05-14T16:44:00Z">
        <w:r w:rsidRPr="00523A4F" w:rsidDel="00C716C7">
          <w:delText xml:space="preserve">định hồ sơ </w:delText>
        </w:r>
      </w:del>
      <w:r w:rsidRPr="00523A4F">
        <w:t>effort sẽ là 0%</w:t>
      </w:r>
      <w:ins w:id="637" w:author="LEO" w:date="2019-05-14T16:44:00Z">
        <w:r w:rsidR="00C716C7">
          <w:t>, nhân viên có thể thay đổi tùy theo thời điểm hiện tại củ mình</w:t>
        </w:r>
      </w:ins>
      <w:r w:rsidRPr="00523A4F">
        <w:t xml:space="preserve">. </w:t>
      </w:r>
      <w:del w:id="638" w:author="LEO" w:date="2019-05-14T16:45:00Z">
        <w:r w:rsidRPr="00523A4F" w:rsidDel="00C716C7">
          <w:delText>Ví dụ: M</w:delText>
        </w:r>
      </w:del>
      <w:ins w:id="639" w:author="LEO" w:date="2019-05-14T16:45:00Z">
        <w:r w:rsidR="00C716C7">
          <w:t xml:space="preserve">Xét </w:t>
        </w:r>
      </w:ins>
      <w:ins w:id="640" w:author="LEO" w:date="2019-05-14T16:46:00Z">
        <w:r w:rsidR="00C716C7">
          <w:t>trường hợp m</w:t>
        </w:r>
      </w:ins>
      <w:r w:rsidRPr="00523A4F">
        <w:t xml:space="preserve">ột nhân viên đang tham gia vào dự án A với vai trò </w:t>
      </w:r>
      <w:del w:id="641" w:author="LEO" w:date="2019-05-14T16:46:00Z">
        <w:r w:rsidRPr="00523A4F" w:rsidDel="00C716C7">
          <w:delText xml:space="preserve">support </w:delText>
        </w:r>
      </w:del>
      <w:ins w:id="642" w:author="LEO" w:date="2019-05-14T16:46:00Z">
        <w:r w:rsidR="00C716C7">
          <w:t>hỗ trợ</w:t>
        </w:r>
        <w:r w:rsidR="00C716C7" w:rsidRPr="00523A4F">
          <w:t xml:space="preserve"> </w:t>
        </w:r>
      </w:ins>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w:t>
      </w:r>
      <w:del w:id="643" w:author="LEO" w:date="2019-05-14T16:46:00Z">
        <w:r w:rsidRPr="00523A4F" w:rsidDel="006A74F8">
          <w:rPr>
            <w:color w:val="000000"/>
            <w:sz w:val="26"/>
            <w:szCs w:val="26"/>
          </w:rPr>
          <w:delText xml:space="preserve">(thêm, xóa, sửa) </w:delText>
        </w:r>
      </w:del>
      <w:r w:rsidRPr="00523A4F">
        <w:rPr>
          <w:color w:val="000000"/>
          <w:sz w:val="26"/>
          <w:szCs w:val="26"/>
        </w:rPr>
        <w:t xml:space="preserve">các thông tin </w:t>
      </w:r>
      <w:del w:id="644" w:author="LEO" w:date="2019-05-14T16:47:00Z">
        <w:r w:rsidRPr="00523A4F" w:rsidDel="006A74F8">
          <w:rPr>
            <w:color w:val="000000"/>
            <w:sz w:val="26"/>
            <w:szCs w:val="26"/>
          </w:rPr>
          <w:delText xml:space="preserve">về </w:delText>
        </w:r>
      </w:del>
      <w:ins w:id="645" w:author="LEO" w:date="2019-05-14T16:47:00Z">
        <w:r w:rsidR="006A74F8">
          <w:rPr>
            <w:color w:val="000000"/>
            <w:sz w:val="26"/>
            <w:szCs w:val="26"/>
          </w:rPr>
          <w:t>liên quan đến</w:t>
        </w:r>
        <w:r w:rsidR="006A74F8" w:rsidRPr="00523A4F">
          <w:rPr>
            <w:color w:val="000000"/>
            <w:sz w:val="26"/>
            <w:szCs w:val="26"/>
          </w:rPr>
          <w:t xml:space="preserve"> </w:t>
        </w:r>
      </w:ins>
      <w:r w:rsidRPr="00523A4F">
        <w:rPr>
          <w:color w:val="000000"/>
          <w:sz w:val="26"/>
          <w:szCs w:val="26"/>
        </w:rPr>
        <w:t>kỹ năng kỹ thuật, ngoại ngữ, chứng chỉ, học vấn, kinh nghiệm làm việc của hồ sơ cá nhân và thông tin cá nhân</w:t>
      </w:r>
      <w:del w:id="646" w:author="LEO" w:date="2019-05-14T16:48:00Z">
        <w:r w:rsidRPr="00523A4F" w:rsidDel="006A74F8">
          <w:rPr>
            <w:color w:val="000000"/>
            <w:sz w:val="26"/>
            <w:szCs w:val="26"/>
          </w:rPr>
          <w:delText xml:space="preserve">. Có thể </w:delText>
        </w:r>
      </w:del>
      <w:ins w:id="647" w:author="LEO" w:date="2019-05-14T16:48:00Z">
        <w:r w:rsidR="006A74F8">
          <w:rPr>
            <w:color w:val="000000"/>
            <w:sz w:val="26"/>
            <w:szCs w:val="26"/>
          </w:rPr>
          <w:t xml:space="preserve"> (</w:t>
        </w:r>
      </w:ins>
      <w:r w:rsidRPr="00523A4F">
        <w:rPr>
          <w:color w:val="000000"/>
          <w:sz w:val="26"/>
          <w:szCs w:val="26"/>
        </w:rPr>
        <w:t>thay đổi avatar cá nhân</w:t>
      </w:r>
      <w:ins w:id="648" w:author="LEO" w:date="2019-05-14T16:48:00Z">
        <w:r w:rsidR="006A74F8">
          <w:rPr>
            <w:color w:val="000000"/>
            <w:sz w:val="26"/>
            <w:szCs w:val="26"/>
          </w:rPr>
          <w:t>)</w:t>
        </w:r>
      </w:ins>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w:t>
      </w:r>
      <w:r w:rsidRPr="00523A4F">
        <w:rPr>
          <w:color w:val="000000"/>
          <w:sz w:val="26"/>
          <w:szCs w:val="26"/>
        </w:rPr>
        <w:lastRenderedPageBreak/>
        <w:t>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tiến hành nhập nhanh các thông tin kỹ năng qua giao diện mô phỏng </w:t>
      </w:r>
      <w:ins w:id="649" w:author="LEO" w:date="2019-05-14T16:51:00Z">
        <w:r w:rsidR="006A74F8">
          <w:rPr>
            <w:color w:val="000000"/>
            <w:sz w:val="26"/>
            <w:szCs w:val="26"/>
          </w:rPr>
          <w:t>dạng bảng tính (</w:t>
        </w:r>
      </w:ins>
      <w:r w:rsidRPr="00523A4F">
        <w:rPr>
          <w:color w:val="000000"/>
          <w:sz w:val="26"/>
          <w:szCs w:val="26"/>
        </w:rPr>
        <w:t>spreadsheet</w:t>
      </w:r>
      <w:ins w:id="650" w:author="LEO" w:date="2019-05-14T16:51:00Z">
        <w:r w:rsidR="006A74F8">
          <w:rPr>
            <w:color w:val="000000"/>
            <w:sz w:val="26"/>
            <w:szCs w:val="26"/>
          </w:rPr>
          <w:t xml:space="preserve">), </w:t>
        </w:r>
      </w:ins>
      <w:del w:id="651" w:author="LEO" w:date="2019-05-14T16:51:00Z">
        <w:r w:rsidRPr="00523A4F" w:rsidDel="006A74F8">
          <w:rPr>
            <w:color w:val="000000"/>
            <w:sz w:val="26"/>
            <w:szCs w:val="26"/>
          </w:rPr>
          <w:delText>;</w:delText>
        </w:r>
      </w:del>
      <w:r w:rsidRPr="00523A4F">
        <w:rPr>
          <w:color w:val="000000"/>
          <w:sz w:val="26"/>
          <w:szCs w:val="26"/>
        </w:rPr>
        <w:t xml:space="preserve"> có thể xuất thông tin hồ sơ dưới dạng file word .doc hoặc .pdf theo template mặc định của hệ thống</w:t>
      </w:r>
      <w:del w:id="652" w:author="LEO" w:date="2019-05-14T16:51:00Z">
        <w:r w:rsidRPr="00523A4F" w:rsidDel="006A74F8">
          <w:rPr>
            <w:color w:val="000000"/>
            <w:sz w:val="26"/>
            <w:szCs w:val="26"/>
          </w:rPr>
          <w:delText xml:space="preserve">; </w:delText>
        </w:r>
      </w:del>
      <w:ins w:id="653" w:author="LEO" w:date="2019-05-14T16:51:00Z">
        <w:r w:rsidR="006A74F8">
          <w:rPr>
            <w:color w:val="000000"/>
            <w:sz w:val="26"/>
            <w:szCs w:val="26"/>
          </w:rPr>
          <w:t xml:space="preserve">, </w:t>
        </w:r>
      </w:ins>
      <w:r w:rsidRPr="00523A4F">
        <w:rPr>
          <w:color w:val="000000"/>
          <w:sz w:val="26"/>
          <w:szCs w:val="26"/>
        </w:rPr>
        <w:t xml:space="preserve">có thể tải tài liệu hướng dẫn sử dụng hệ thống và có thể gửi mail cho nhân viên </w:t>
      </w:r>
      <w:del w:id="654" w:author="LEO" w:date="2019-05-14T16:52:00Z">
        <w:r w:rsidRPr="00523A4F" w:rsidDel="006A74F8">
          <w:rPr>
            <w:color w:val="000000"/>
            <w:sz w:val="26"/>
            <w:szCs w:val="26"/>
          </w:rPr>
          <w:delText xml:space="preserve">admin </w:delText>
        </w:r>
      </w:del>
      <w:r w:rsidRPr="00523A4F">
        <w:rPr>
          <w:color w:val="000000"/>
          <w:sz w:val="26"/>
          <w:szCs w:val="26"/>
        </w:rPr>
        <w:t>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Nhân viên nhân sự có thể sử dụng tính năng tìm kiếm theo </w:t>
      </w:r>
      <w:del w:id="655" w:author="LEO" w:date="2019-05-14T16:52:00Z">
        <w:r w:rsidRPr="00523A4F" w:rsidDel="006A74F8">
          <w:rPr>
            <w:color w:val="000000"/>
            <w:sz w:val="26"/>
            <w:szCs w:val="26"/>
          </w:rPr>
          <w:delText xml:space="preserve">username </w:delText>
        </w:r>
      </w:del>
      <w:ins w:id="656" w:author="LEO" w:date="2019-05-14T16:52:00Z">
        <w:r w:rsidR="006A74F8">
          <w:rPr>
            <w:color w:val="000000"/>
            <w:sz w:val="26"/>
            <w:szCs w:val="26"/>
          </w:rPr>
          <w:t>tên người dùng</w:t>
        </w:r>
        <w:r w:rsidR="006A74F8" w:rsidRPr="00523A4F">
          <w:rPr>
            <w:color w:val="000000"/>
            <w:sz w:val="26"/>
            <w:szCs w:val="26"/>
          </w:rPr>
          <w:t xml:space="preserve"> </w:t>
        </w:r>
      </w:ins>
      <w:r w:rsidRPr="00523A4F">
        <w:rPr>
          <w:color w:val="000000"/>
          <w:sz w:val="26"/>
          <w:szCs w:val="26"/>
        </w:rPr>
        <w:t>hoặc tìm kiếm nâng cao. Chức năng tìm kiếm nâng cao cho phép nhân viên nhân sự có thể tìm theo nhiều tiêu chí khác khác nhau (k</w:t>
      </w:r>
      <w:ins w:id="657" w:author="LEO" w:date="2019-05-14T16:55:00Z">
        <w:r w:rsidR="006A74F8">
          <w:rPr>
            <w:color w:val="000000"/>
            <w:sz w:val="26"/>
            <w:szCs w:val="26"/>
          </w:rPr>
          <w:t>ỹ</w:t>
        </w:r>
      </w:ins>
      <w:del w:id="658" w:author="LEO" w:date="2019-05-14T16:55:00Z">
        <w:r w:rsidRPr="00523A4F" w:rsidDel="006A74F8">
          <w:rPr>
            <w:color w:val="000000"/>
            <w:sz w:val="26"/>
            <w:szCs w:val="26"/>
          </w:rPr>
          <w:delText>ĩ</w:delText>
        </w:r>
      </w:del>
      <w:r w:rsidRPr="00523A4F">
        <w:rPr>
          <w:color w:val="000000"/>
          <w:sz w:val="26"/>
          <w:szCs w:val="26"/>
        </w:rPr>
        <w:t xml:space="preserve"> năng </w:t>
      </w:r>
      <w:del w:id="659" w:author="LEO" w:date="2019-05-14T16:55:00Z">
        <w:r w:rsidRPr="00523A4F" w:rsidDel="006A74F8">
          <w:rPr>
            <w:color w:val="000000"/>
            <w:sz w:val="26"/>
            <w:szCs w:val="26"/>
          </w:rPr>
          <w:delText xml:space="preserve">kĩ </w:delText>
        </w:r>
      </w:del>
      <w:ins w:id="660" w:author="LEO" w:date="2019-05-14T16:55:00Z">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ins>
      <w:r w:rsidRPr="00523A4F">
        <w:rPr>
          <w:color w:val="000000"/>
          <w:sz w:val="26"/>
          <w:szCs w:val="26"/>
        </w:rPr>
        <w:t xml:space="preserve">thuật, </w:t>
      </w:r>
      <w:ins w:id="661" w:author="LEO" w:date="2019-05-14T16:55:00Z">
        <w:r w:rsidR="006A74F8">
          <w:rPr>
            <w:color w:val="000000"/>
            <w:sz w:val="26"/>
            <w:szCs w:val="26"/>
          </w:rPr>
          <w:t>kỹ năng ngoại ngữ</w:t>
        </w:r>
      </w:ins>
      <w:del w:id="662" w:author="LEO" w:date="2019-05-14T16:55:00Z">
        <w:r w:rsidRPr="00523A4F" w:rsidDel="006A74F8">
          <w:rPr>
            <w:color w:val="000000"/>
            <w:sz w:val="26"/>
            <w:szCs w:val="26"/>
          </w:rPr>
          <w:delText>ngôn ngữ</w:delText>
        </w:r>
      </w:del>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để đưa ra đề xuất </w:t>
      </w:r>
      <w:del w:id="663" w:author="LEO" w:date="2019-05-14T16:56:00Z">
        <w:r w:rsidRPr="00523A4F" w:rsidDel="003E4695">
          <w:rPr>
            <w:color w:val="000000"/>
            <w:sz w:val="26"/>
            <w:szCs w:val="26"/>
          </w:rPr>
          <w:delText xml:space="preserve">thông minh </w:delText>
        </w:r>
      </w:del>
      <w:r w:rsidRPr="00523A4F">
        <w:rPr>
          <w:color w:val="000000"/>
          <w:sz w:val="26"/>
          <w:szCs w:val="26"/>
        </w:rPr>
        <w:t xml:space="preserve">phù hợp nhất với các tiêu chí tìm kiếm. Sau khi tìm kiếm ra danh sách nhân viên, nhân viên nhân sự có thể chọn các nhân viên bằng </w:t>
      </w:r>
      <w:del w:id="664" w:author="LEO" w:date="2019-05-14T16:57:00Z">
        <w:r w:rsidRPr="00523A4F" w:rsidDel="003E4695">
          <w:rPr>
            <w:color w:val="000000"/>
            <w:sz w:val="26"/>
            <w:szCs w:val="26"/>
          </w:rPr>
          <w:delText xml:space="preserve">checkbox </w:delText>
        </w:r>
      </w:del>
      <w:ins w:id="665" w:author="LEO" w:date="2019-05-14T16:57:00Z">
        <w:r w:rsidR="003E4695">
          <w:rPr>
            <w:color w:val="000000"/>
            <w:sz w:val="26"/>
            <w:szCs w:val="26"/>
          </w:rPr>
          <w:t>cách đánh dấu</w:t>
        </w:r>
        <w:r w:rsidR="003E4695" w:rsidRPr="00523A4F">
          <w:rPr>
            <w:color w:val="000000"/>
            <w:sz w:val="26"/>
            <w:szCs w:val="26"/>
          </w:rPr>
          <w:t xml:space="preserve"> </w:t>
        </w:r>
      </w:ins>
      <w:r w:rsidRPr="00523A4F">
        <w:rPr>
          <w:color w:val="000000"/>
          <w:sz w:val="26"/>
          <w:szCs w:val="26"/>
        </w:rPr>
        <w:t>và xuất danh sách ra file spreadsheet,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ins w:id="666" w:author="LEO" w:date="2019-05-14T16:59:00Z">
        <w:r w:rsidR="003E4695">
          <w:rPr>
            <w:color w:val="000000"/>
            <w:sz w:val="26"/>
            <w:szCs w:val="26"/>
          </w:rPr>
          <w:t>Ngoài ra nhân viên nhân sự còn có</w:t>
        </w:r>
      </w:ins>
      <w:del w:id="667" w:author="LEO" w:date="2019-05-14T17:00:00Z">
        <w:r w:rsidRPr="00523A4F" w:rsidDel="003E4695">
          <w:rPr>
            <w:color w:val="000000"/>
            <w:sz w:val="26"/>
            <w:szCs w:val="26"/>
          </w:rPr>
          <w:delText>Có</w:delText>
        </w:r>
      </w:del>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w:t>
      </w:r>
      <w:r w:rsidRPr="00523A4F">
        <w:rPr>
          <w:color w:val="000000"/>
          <w:sz w:val="26"/>
          <w:szCs w:val="26"/>
        </w:rPr>
        <w:lastRenderedPageBreak/>
        <w:t xml:space="preserve">lĩnh vực của bằng cấp, vị trí công việc. </w:t>
      </w:r>
      <w:del w:id="668" w:author="LEO" w:date="2019-05-14T17:00:00Z">
        <w:r w:rsidRPr="00523A4F" w:rsidDel="003E4695">
          <w:rPr>
            <w:color w:val="000000"/>
            <w:sz w:val="26"/>
            <w:szCs w:val="26"/>
          </w:rPr>
          <w:delText>Có thể t</w:delText>
        </w:r>
      </w:del>
      <w:ins w:id="669" w:author="LEO" w:date="2019-05-14T17:00:00Z">
        <w:r w:rsidR="003E4695">
          <w:rPr>
            <w:color w:val="000000"/>
            <w:sz w:val="26"/>
            <w:szCs w:val="26"/>
          </w:rPr>
          <w:t>T</w:t>
        </w:r>
      </w:ins>
      <w:r w:rsidRPr="00523A4F">
        <w:rPr>
          <w:color w:val="000000"/>
          <w:sz w:val="26"/>
          <w:szCs w:val="26"/>
        </w:rPr>
        <w:t>hêm mới</w:t>
      </w:r>
      <w:ins w:id="670" w:author="LEO" w:date="2019-05-14T17:03:00Z">
        <w:r w:rsidR="003E4695">
          <w:rPr>
            <w:color w:val="000000"/>
            <w:sz w:val="26"/>
            <w:szCs w:val="26"/>
          </w:rPr>
          <w:t xml:space="preserve"> hay chỉnh sửa</w:t>
        </w:r>
      </w:ins>
      <w:r w:rsidRPr="00523A4F">
        <w:rPr>
          <w:color w:val="000000"/>
          <w:sz w:val="26"/>
          <w:szCs w:val="26"/>
        </w:rPr>
        <w:t xml:space="preserve"> </w:t>
      </w:r>
      <w:del w:id="671" w:author="LEO" w:date="2019-05-14T17:02:00Z">
        <w:r w:rsidRPr="00523A4F" w:rsidDel="003E4695">
          <w:rPr>
            <w:color w:val="000000"/>
            <w:sz w:val="26"/>
            <w:szCs w:val="26"/>
          </w:rPr>
          <w:delText xml:space="preserve">một </w:delText>
        </w:r>
      </w:del>
      <w:r w:rsidRPr="00523A4F">
        <w:rPr>
          <w:color w:val="000000"/>
          <w:sz w:val="26"/>
          <w:szCs w:val="26"/>
        </w:rPr>
        <w:t>dữ liệu hệ thống</w:t>
      </w:r>
      <w:ins w:id="672" w:author="LEO" w:date="2019-05-14T17:00:00Z">
        <w:r w:rsidR="003E4695">
          <w:rPr>
            <w:color w:val="000000"/>
            <w:sz w:val="26"/>
            <w:szCs w:val="26"/>
          </w:rPr>
          <w:t xml:space="preserve">, </w:t>
        </w:r>
      </w:ins>
      <w:ins w:id="673" w:author="LEO" w:date="2019-05-14T17:02:00Z">
        <w:r w:rsidR="003E4695">
          <w:rPr>
            <w:color w:val="000000"/>
            <w:sz w:val="26"/>
            <w:szCs w:val="26"/>
          </w:rPr>
          <w:t>dữ liệu sẽ được cập nhật trên biểu mẫu cho nhân viên lựa chọn</w:t>
        </w:r>
      </w:ins>
      <w:ins w:id="674" w:author="LEO" w:date="2019-05-14T17:03:00Z">
        <w:r w:rsidR="003E4695">
          <w:rPr>
            <w:color w:val="000000"/>
            <w:sz w:val="26"/>
            <w:szCs w:val="26"/>
          </w:rPr>
          <w:t xml:space="preserve"> khi thay đổi hồ sơ của mình</w:t>
        </w:r>
      </w:ins>
      <w:del w:id="675" w:author="LEO" w:date="2019-05-14T17:00:00Z">
        <w:r w:rsidRPr="00523A4F" w:rsidDel="003E4695">
          <w:rPr>
            <w:color w:val="000000"/>
            <w:sz w:val="26"/>
            <w:szCs w:val="26"/>
          </w:rPr>
          <w:delText>;</w:delText>
        </w:r>
      </w:del>
      <w:del w:id="676" w:author="LEO" w:date="2019-05-14T17:04:00Z">
        <w:r w:rsidRPr="00523A4F" w:rsidDel="003E4695">
          <w:rPr>
            <w:color w:val="000000"/>
            <w:sz w:val="26"/>
            <w:szCs w:val="26"/>
          </w:rPr>
          <w:delText xml:space="preserve"> xóa hoặc sửa các dữ liệu trên, với điều kiện chưa có nhân viên nào sử dụng dữ liệu đó vào hồ sơ</w:delText>
        </w:r>
      </w:del>
      <w:r w:rsidRPr="00523A4F">
        <w:rPr>
          <w:color w:val="000000"/>
          <w:sz w:val="26"/>
          <w:szCs w:val="26"/>
        </w:rPr>
        <w:t xml:space="preserve">. Có thể </w:t>
      </w:r>
      <w:del w:id="677" w:author="LEO" w:date="2019-05-14T17:04:00Z">
        <w:r w:rsidRPr="00523A4F" w:rsidDel="003E4695">
          <w:rPr>
            <w:color w:val="000000"/>
            <w:sz w:val="26"/>
            <w:szCs w:val="26"/>
          </w:rPr>
          <w:delText>kiểm tra</w:delText>
        </w:r>
      </w:del>
      <w:ins w:id="678" w:author="LEO" w:date="2019-05-14T17:04:00Z">
        <w:r w:rsidR="003E4695">
          <w:rPr>
            <w:color w:val="000000"/>
            <w:sz w:val="26"/>
            <w:szCs w:val="26"/>
          </w:rPr>
          <w:t xml:space="preserve">xem thống kê thay đổi </w:t>
        </w:r>
      </w:ins>
      <w:r w:rsidRPr="00523A4F">
        <w:rPr>
          <w:color w:val="000000"/>
          <w:sz w:val="26"/>
          <w:szCs w:val="26"/>
        </w:rPr>
        <w:t xml:space="preserve"> </w:t>
      </w:r>
      <w:ins w:id="679" w:author="LEO" w:date="2019-05-14T17:05:00Z">
        <w:r w:rsidR="003E4695">
          <w:rPr>
            <w:color w:val="000000"/>
            <w:sz w:val="26"/>
            <w:szCs w:val="26"/>
          </w:rPr>
          <w:t xml:space="preserve">dữ liệu </w:t>
        </w:r>
      </w:ins>
      <w:del w:id="680" w:author="LEO" w:date="2019-05-14T17:05:00Z">
        <w:r w:rsidRPr="00523A4F" w:rsidDel="003E4695">
          <w:rPr>
            <w:color w:val="000000"/>
            <w:sz w:val="26"/>
            <w:szCs w:val="26"/>
          </w:rPr>
          <w:delText>nhật ký thay đổi của các hồ sơ hệ thống nhật ký</w:delText>
        </w:r>
      </w:del>
      <w:ins w:id="681" w:author="LEO" w:date="2019-05-14T17:05:00Z">
        <w:r w:rsidR="003E4695">
          <w:rPr>
            <w:color w:val="000000"/>
            <w:sz w:val="26"/>
            <w:szCs w:val="26"/>
          </w:rPr>
          <w:t>của từng hồ sơ</w:t>
        </w:r>
      </w:ins>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del w:id="682" w:author="LEO" w:date="2019-05-14T17:06:00Z">
        <w:r w:rsidRPr="00523A4F" w:rsidDel="003E4695">
          <w:rPr>
            <w:color w:val="000000"/>
            <w:sz w:val="26"/>
            <w:szCs w:val="26"/>
          </w:rPr>
          <w:delText xml:space="preserve">project </w:delText>
        </w:r>
      </w:del>
      <w:ins w:id="683" w:author="LEO" w:date="2019-05-14T17:06:00Z">
        <w:r w:rsidR="003E4695">
          <w:rPr>
            <w:color w:val="000000"/>
            <w:sz w:val="26"/>
            <w:szCs w:val="26"/>
          </w:rPr>
          <w:t xml:space="preserve">dự án </w:t>
        </w:r>
      </w:ins>
      <w:r w:rsidRPr="00523A4F">
        <w:rPr>
          <w:color w:val="000000"/>
          <w:sz w:val="26"/>
          <w:szCs w:val="26"/>
        </w:rPr>
        <w:t xml:space="preserve">và </w:t>
      </w:r>
      <w:del w:id="684" w:author="LEO" w:date="2019-05-14T17:06:00Z">
        <w:r w:rsidRPr="00523A4F" w:rsidDel="003E4695">
          <w:rPr>
            <w:color w:val="000000"/>
            <w:sz w:val="26"/>
            <w:szCs w:val="26"/>
          </w:rPr>
          <w:delText xml:space="preserve">role </w:delText>
        </w:r>
      </w:del>
      <w:ins w:id="685" w:author="LEO" w:date="2019-05-14T17:06:00Z">
        <w:r w:rsidR="003E4695">
          <w:rPr>
            <w:color w:val="000000"/>
            <w:sz w:val="26"/>
            <w:szCs w:val="26"/>
          </w:rPr>
          <w:t>vai trò</w:t>
        </w:r>
        <w:r w:rsidR="003E4695" w:rsidRPr="00523A4F">
          <w:rPr>
            <w:color w:val="000000"/>
            <w:sz w:val="26"/>
            <w:szCs w:val="26"/>
          </w:rPr>
          <w:t xml:space="preserve"> </w:t>
        </w:r>
      </w:ins>
      <w:r w:rsidRPr="00523A4F">
        <w:rPr>
          <w:color w:val="000000"/>
          <w:sz w:val="26"/>
          <w:szCs w:val="26"/>
        </w:rPr>
        <w:t>trong mục</w:t>
      </w:r>
      <w:ins w:id="686" w:author="LEO" w:date="2019-05-14T17:06:00Z">
        <w:r w:rsidR="003E4695">
          <w:rPr>
            <w:color w:val="000000"/>
            <w:sz w:val="26"/>
            <w:szCs w:val="26"/>
          </w:rPr>
          <w:t xml:space="preserve"> kinh nghiệm làm việc (</w:t>
        </w:r>
      </w:ins>
      <w:del w:id="687" w:author="LEO" w:date="2019-05-14T17:06:00Z">
        <w:r w:rsidRPr="00523A4F" w:rsidDel="003E4695">
          <w:rPr>
            <w:color w:val="000000"/>
            <w:sz w:val="26"/>
            <w:szCs w:val="26"/>
          </w:rPr>
          <w:delText xml:space="preserve"> </w:delText>
        </w:r>
      </w:del>
      <w:r w:rsidRPr="00523A4F">
        <w:rPr>
          <w:color w:val="000000"/>
          <w:sz w:val="26"/>
          <w:szCs w:val="26"/>
        </w:rPr>
        <w:t>Project Experience</w:t>
      </w:r>
      <w:ins w:id="688" w:author="LEO" w:date="2019-05-14T17:06:00Z">
        <w:r w:rsidR="003E4695">
          <w:rPr>
            <w:color w:val="000000"/>
            <w:sz w:val="26"/>
            <w:szCs w:val="26"/>
          </w:rPr>
          <w:t>)</w:t>
        </w:r>
      </w:ins>
      <w:del w:id="689" w:author="LEO" w:date="2019-05-14T17:06:00Z">
        <w:r w:rsidRPr="00523A4F" w:rsidDel="003E4695">
          <w:rPr>
            <w:color w:val="000000"/>
            <w:sz w:val="26"/>
            <w:szCs w:val="26"/>
          </w:rPr>
          <w:delText xml:space="preserve"> (kinh nghiệm làm việc)</w:delText>
        </w:r>
      </w:del>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ins w:id="690" w:author="LEO" w:date="2019-05-14T17:07:00Z">
        <w:r w:rsidR="00AA42DF">
          <w:rPr>
            <w:color w:val="000000"/>
            <w:sz w:val="26"/>
            <w:szCs w:val="26"/>
          </w:rPr>
          <w:t xml:space="preserve"> </w:t>
        </w:r>
      </w:ins>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 xml:space="preserve">ổi trạng thái vị trí tuyển dụng. Có các trạng thái: Open - Đang </w:t>
      </w:r>
      <w:r w:rsidR="00EA5F11">
        <w:rPr>
          <w:color w:val="000000"/>
          <w:sz w:val="26"/>
          <w:szCs w:val="26"/>
        </w:rPr>
        <w:lastRenderedPageBreak/>
        <w:t>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2F0218" w:rsidDel="00AA42DF" w:rsidRDefault="002F0218" w:rsidP="000348FB">
      <w:pPr>
        <w:pStyle w:val="NormalWeb"/>
        <w:spacing w:before="0" w:beforeAutospacing="0" w:after="0" w:afterAutospacing="0" w:line="360" w:lineRule="auto"/>
        <w:ind w:firstLine="720"/>
        <w:jc w:val="both"/>
        <w:rPr>
          <w:del w:id="691" w:author="LEO" w:date="2019-05-14T17:07:00Z"/>
          <w:color w:val="000000"/>
          <w:sz w:val="26"/>
          <w:szCs w:val="26"/>
        </w:rPr>
      </w:pPr>
    </w:p>
    <w:p w:rsidR="002F0218" w:rsidRPr="003B1E81" w:rsidRDefault="002F0218" w:rsidP="002F0218">
      <w:pPr>
        <w:pStyle w:val="NormalWeb"/>
        <w:spacing w:before="0" w:beforeAutospacing="0" w:after="0" w:afterAutospacing="0" w:line="360" w:lineRule="auto"/>
        <w:jc w:val="both"/>
        <w:rPr>
          <w:color w:val="000000"/>
          <w:sz w:val="26"/>
          <w:szCs w:val="26"/>
        </w:rPr>
      </w:pPr>
      <w:del w:id="692" w:author="LEO" w:date="2019-05-14T17:07:00Z">
        <w:r w:rsidDel="00AA42DF">
          <w:rPr>
            <w:color w:val="000000"/>
            <w:sz w:val="26"/>
            <w:szCs w:val="26"/>
          </w:rPr>
          <w:tab/>
        </w:r>
      </w:del>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p>
    <w:p w:rsidR="002F0218" w:rsidRDefault="00AE0879" w:rsidP="002F0218">
      <w:pPr>
        <w:pStyle w:val="NormalWeb"/>
        <w:keepNext/>
        <w:spacing w:before="0" w:beforeAutospacing="0" w:after="0" w:afterAutospacing="0" w:line="360" w:lineRule="auto"/>
        <w:ind w:firstLine="180"/>
        <w:jc w:val="both"/>
      </w:pPr>
      <w:ins w:id="693" w:author="LEO" w:date="2019-05-15T21:01:00Z">
        <w:r>
          <w:rPr>
            <w:noProof/>
            <w:color w:val="000000"/>
            <w:sz w:val="26"/>
            <w:szCs w:val="26"/>
          </w:rPr>
          <w:lastRenderedPageBreak/>
          <w:drawing>
            <wp:inline distT="0" distB="0" distL="0" distR="0">
              <wp:extent cx="5320299" cy="8022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8024075"/>
                      </a:xfrm>
                      <a:prstGeom prst="rect">
                        <a:avLst/>
                      </a:prstGeom>
                    </pic:spPr>
                  </pic:pic>
                </a:graphicData>
              </a:graphic>
            </wp:inline>
          </w:drawing>
        </w:r>
      </w:ins>
      <w:del w:id="694" w:author="LEO" w:date="2019-05-15T21:01:00Z">
        <w:r w:rsidR="002F0218" w:rsidDel="00AE0879">
          <w:rPr>
            <w:noProof/>
            <w:color w:val="000000"/>
            <w:sz w:val="26"/>
            <w:szCs w:val="26"/>
          </w:rPr>
          <w:drawing>
            <wp:inline distT="0" distB="0" distL="0" distR="0" wp14:anchorId="77624E53" wp14:editId="1163CC5B">
              <wp:extent cx="5362575" cy="7543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 (2).png"/>
                      <pic:cNvPicPr/>
                    </pic:nvPicPr>
                    <pic:blipFill>
                      <a:blip r:embed="rId18">
                        <a:extLst>
                          <a:ext uri="{28A0092B-C50C-407E-A947-70E740481C1C}">
                            <a14:useLocalDpi xmlns:a14="http://schemas.microsoft.com/office/drawing/2010/main" val="0"/>
                          </a:ext>
                        </a:extLst>
                      </a:blip>
                      <a:stretch>
                        <a:fillRect/>
                      </a:stretch>
                    </pic:blipFill>
                    <pic:spPr>
                      <a:xfrm>
                        <a:off x="0" y="0"/>
                        <a:ext cx="5363919" cy="7545691"/>
                      </a:xfrm>
                      <a:prstGeom prst="rect">
                        <a:avLst/>
                      </a:prstGeom>
                    </pic:spPr>
                  </pic:pic>
                </a:graphicData>
              </a:graphic>
            </wp:inline>
          </w:drawing>
        </w:r>
      </w:del>
    </w:p>
    <w:p w:rsidR="003B1E81" w:rsidRPr="003B1E81" w:rsidRDefault="002F0218" w:rsidP="002F0218">
      <w:pPr>
        <w:pStyle w:val="Caption"/>
        <w:jc w:val="both"/>
        <w:rPr>
          <w:color w:val="000000"/>
          <w:szCs w:val="26"/>
        </w:rPr>
      </w:pPr>
      <w:bookmarkStart w:id="695" w:name="_Toc8741678"/>
      <w:r>
        <w:t xml:space="preserve">Hình </w:t>
      </w:r>
      <w:r w:rsidR="00304FFB">
        <w:fldChar w:fldCharType="begin"/>
      </w:r>
      <w:r w:rsidR="00304FFB">
        <w:instrText xml:space="preserve"> STYLEREF 1 \s </w:instrText>
      </w:r>
      <w:r w:rsidR="00304FFB">
        <w:fldChar w:fldCharType="separate"/>
      </w:r>
      <w:r>
        <w:rPr>
          <w:noProof/>
        </w:rPr>
        <w:t>1</w:t>
      </w:r>
      <w:r w:rsidR="00304FFB">
        <w:rPr>
          <w:noProof/>
        </w:rPr>
        <w:fldChar w:fldCharType="end"/>
      </w:r>
      <w:r>
        <w:noBreakHyphen/>
      </w:r>
      <w:r w:rsidR="00304FFB">
        <w:fldChar w:fldCharType="begin"/>
      </w:r>
      <w:r w:rsidR="00304FFB">
        <w:instrText xml:space="preserve"> SEQ Hình \* ARABIC \s 1 </w:instrText>
      </w:r>
      <w:r w:rsidR="00304FFB">
        <w:fldChar w:fldCharType="separate"/>
      </w:r>
      <w:r>
        <w:rPr>
          <w:noProof/>
        </w:rPr>
        <w:t>1</w:t>
      </w:r>
      <w:r w:rsidR="00304FFB">
        <w:rPr>
          <w:noProof/>
        </w:rPr>
        <w:fldChar w:fldCharType="end"/>
      </w:r>
      <w:r>
        <w:rPr>
          <w:noProof/>
        </w:rPr>
        <w:t xml:space="preserve"> </w:t>
      </w:r>
      <w:r w:rsidRPr="00AD0D39">
        <w:rPr>
          <w:noProof/>
        </w:rPr>
        <w:t>Sơ đồ mô tả luồng chức năng quản lý dự án của nhân viên quản lý dự án</w:t>
      </w:r>
      <w:bookmarkEnd w:id="695"/>
    </w:p>
    <w:p w:rsidR="00AA42DF" w:rsidRDefault="00AA42DF" w:rsidP="000348FB">
      <w:pPr>
        <w:pStyle w:val="NormalWeb"/>
        <w:spacing w:before="0" w:beforeAutospacing="0" w:after="0" w:afterAutospacing="0" w:line="360" w:lineRule="auto"/>
        <w:ind w:firstLine="720"/>
        <w:jc w:val="both"/>
        <w:rPr>
          <w:ins w:id="696" w:author="LEO" w:date="2019-05-14T17:09:00Z"/>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697" w:name="_Toc8806692"/>
      <w:bookmarkEnd w:id="1"/>
      <w:r w:rsidRPr="00523A4F">
        <w:rPr>
          <w:rFonts w:cs="Times New Roman"/>
        </w:rPr>
        <w:lastRenderedPageBreak/>
        <w:t>: CƠ SỞ LÝ THUYẾT</w:t>
      </w:r>
      <w:bookmarkEnd w:id="697"/>
    </w:p>
    <w:p w:rsidR="00B45B54" w:rsidRDefault="00B45B54" w:rsidP="00D92D18">
      <w:pPr>
        <w:pStyle w:val="Heading2"/>
        <w:spacing w:before="0" w:line="360" w:lineRule="auto"/>
      </w:pPr>
      <w:bookmarkStart w:id="698" w:name="_Toc5956910"/>
      <w:bookmarkStart w:id="699" w:name="_Toc8806693"/>
      <w:r>
        <w:t>Spring Boot</w:t>
      </w:r>
      <w:bookmarkEnd w:id="698"/>
      <w:bookmarkEnd w:id="699"/>
    </w:p>
    <w:p w:rsidR="00B45B54" w:rsidRPr="00BD35E4" w:rsidRDefault="00B45B54" w:rsidP="00D92D18">
      <w:pPr>
        <w:pStyle w:val="Heading3"/>
        <w:spacing w:before="0" w:line="360" w:lineRule="auto"/>
      </w:pPr>
      <w:bookmarkStart w:id="700" w:name="_Toc8806694"/>
      <w:bookmarkStart w:id="701" w:name="_Toc5956911"/>
      <w:r w:rsidRPr="00BD35E4">
        <w:rPr>
          <w:iCs/>
          <w:color w:val="000000"/>
        </w:rPr>
        <w:t>Kiến trúc và các thành phần của Spring Boot</w:t>
      </w:r>
      <w:bookmarkEnd w:id="700"/>
      <w:del w:id="702" w:author="LEO" w:date="2019-05-14T17:59:00Z">
        <w:r w:rsidRPr="00BD35E4" w:rsidDel="00992493">
          <w:rPr>
            <w:color w:val="000000"/>
            <w:shd w:val="clear" w:color="auto" w:fill="FEFEFE"/>
          </w:rPr>
          <w:delText>:</w:delText>
        </w:r>
      </w:del>
      <w:bookmarkEnd w:id="701"/>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ì các dependency đều được inject vào constructor).</w:t>
      </w:r>
      <w:bookmarkStart w:id="703" w:name="_47tsxtid6mi4" w:colFirst="0" w:colLast="0"/>
      <w:bookmarkEnd w:id="703"/>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 xml:space="preserve">Khó </w:t>
      </w:r>
      <w:r w:rsidR="00B3234C">
        <w:rPr>
          <w:shd w:val="clear" w:color="auto" w:fill="FEFEFE"/>
        </w:rPr>
        <w:t>sửa lỗi</w:t>
      </w:r>
      <w:r w:rsidR="00B45B54" w:rsidRPr="005074D1">
        <w:rPr>
          <w:shd w:val="clear" w:color="auto" w:fill="FEFEFE"/>
        </w:rPr>
        <w:t xml:space="preserve"> vì không biết implements nào của interface được gọi đến.</w:t>
      </w:r>
      <w:r w:rsidR="005074D1">
        <w:rPr>
          <w:shd w:val="clear" w:color="auto" w:fill="FEFEFE"/>
        </w:rPr>
        <w:t xml:space="preserve"> </w:t>
      </w:r>
      <w:r w:rsidR="00B45B54" w:rsidRPr="005074D1">
        <w:rPr>
          <w:shd w:val="clear" w:color="auto" w:fill="FEFEFE"/>
        </w:rPr>
        <w:t xml:space="preserve">Các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227E3B3E" wp14:editId="5FB38281">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704" w:name="_Toc5957032"/>
      <w:bookmarkStart w:id="705" w:name="_Ref7249593"/>
      <w:bookmarkStart w:id="706" w:name="_Ref7249715"/>
      <w:bookmarkStart w:id="707" w:name="_Toc8741679"/>
      <w:r>
        <w:t xml:space="preserve">Hình </w:t>
      </w:r>
      <w:r w:rsidR="00304FFB">
        <w:fldChar w:fldCharType="begin"/>
      </w:r>
      <w:r w:rsidR="00304FFB">
        <w:instrText xml:space="preserve"> STYLEREF 1 \s </w:instrText>
      </w:r>
      <w:r w:rsidR="00304FFB">
        <w:fldChar w:fldCharType="separate"/>
      </w:r>
      <w:r w:rsidR="002F0218">
        <w:rPr>
          <w:noProof/>
        </w:rPr>
        <w:t>2</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w:t>
      </w:r>
      <w:r w:rsidR="00304FFB">
        <w:rPr>
          <w:noProof/>
        </w:rPr>
        <w:fldChar w:fldCharType="end"/>
      </w:r>
      <w:r>
        <w:rPr>
          <w:noProof/>
        </w:rPr>
        <w:t xml:space="preserve"> Kiến trúc tổng thể Spring FrameWork</w:t>
      </w:r>
      <w:bookmarkEnd w:id="704"/>
      <w:bookmarkEnd w:id="705"/>
      <w:bookmarkEnd w:id="706"/>
      <w:bookmarkEnd w:id="707"/>
    </w:p>
    <w:p w:rsidR="00B45B54" w:rsidRPr="007451D2" w:rsidRDefault="00B45B54" w:rsidP="000348FB">
      <w:pPr>
        <w:pStyle w:val="ListParagraph"/>
        <w:numPr>
          <w:ilvl w:val="0"/>
          <w:numId w:val="5"/>
        </w:numPr>
        <w:spacing w:before="0" w:line="360" w:lineRule="auto"/>
        <w:rPr>
          <w:b/>
          <w:shd w:val="clear" w:color="auto" w:fill="FEFEFE"/>
        </w:rPr>
      </w:pPr>
      <w:bookmarkStart w:id="708" w:name="_2thnbzj80115" w:colFirst="0" w:colLast="0"/>
      <w:bookmarkEnd w:id="708"/>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709" w:name="_ul0ippswxyy" w:colFirst="0" w:colLast="0"/>
      <w:bookmarkEnd w:id="709"/>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710" w:name="_5qsjsq4gdlou" w:colFirst="0" w:colLast="0"/>
      <w:bookmarkEnd w:id="710"/>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711" w:name="_qk7nm1z1r1r0" w:colFirst="0" w:colLast="0"/>
      <w:bookmarkEnd w:id="711"/>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712" w:name="_g0rpovnxkwyk" w:colFirst="0" w:colLast="0"/>
      <w:bookmarkEnd w:id="712"/>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713" w:name="_Toc8806695"/>
      <w:bookmarkStart w:id="714" w:name="_Toc5956912"/>
      <w:r w:rsidRPr="000D0975">
        <w:rPr>
          <w:iCs/>
          <w:color w:val="000000"/>
        </w:rPr>
        <w:lastRenderedPageBreak/>
        <w:t>Lợi ích sử dụng Spring Boot</w:t>
      </w:r>
      <w:bookmarkEnd w:id="713"/>
      <w:r w:rsidRPr="000D0975">
        <w:rPr>
          <w:iCs/>
          <w:color w:val="000000"/>
        </w:rPr>
        <w:t xml:space="preserve"> </w:t>
      </w:r>
      <w:del w:id="715" w:author="LEO" w:date="2019-05-14T17:59:00Z">
        <w:r w:rsidRPr="000D0975" w:rsidDel="00992493">
          <w:rPr>
            <w:color w:val="000000"/>
            <w:shd w:val="clear" w:color="auto" w:fill="FEFEFE"/>
          </w:rPr>
          <w:delText>:</w:delText>
        </w:r>
      </w:del>
      <w:bookmarkEnd w:id="714"/>
    </w:p>
    <w:p w:rsidR="00B45B54" w:rsidRDefault="00B45B54" w:rsidP="000348FB">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04A2658F" wp14:editId="651ED87E">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716" w:name="_Toc5957033"/>
      <w:bookmarkStart w:id="717" w:name="_Toc8741680"/>
      <w:r>
        <w:t xml:space="preserve">Hình </w:t>
      </w:r>
      <w:r w:rsidR="00304FFB">
        <w:fldChar w:fldCharType="begin"/>
      </w:r>
      <w:r w:rsidR="00304FFB">
        <w:instrText xml:space="preserve"> STYLEREF 1 \s </w:instrText>
      </w:r>
      <w:r w:rsidR="00304FFB">
        <w:fldChar w:fldCharType="separate"/>
      </w:r>
      <w:r w:rsidR="002F0218">
        <w:rPr>
          <w:noProof/>
        </w:rPr>
        <w:t>2</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w:t>
      </w:r>
      <w:r w:rsidR="00304FFB">
        <w:rPr>
          <w:noProof/>
        </w:rPr>
        <w:fldChar w:fldCharType="end"/>
      </w:r>
      <w:r>
        <w:t xml:space="preserve"> </w:t>
      </w:r>
      <w:r w:rsidRPr="00502EF0">
        <w:t>Mô hình Spring Boot trong spring io</w:t>
      </w:r>
      <w:bookmarkEnd w:id="716"/>
      <w:bookmarkEnd w:id="717"/>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718" w:name="_Toc8806696"/>
      <w:bookmarkStart w:id="719" w:name="_Toc5956913"/>
      <w:r>
        <w:t>Các dependency sử dụng trong project</w:t>
      </w:r>
      <w:bookmarkEnd w:id="718"/>
      <w:del w:id="720" w:author="LEO" w:date="2019-05-14T17:59:00Z">
        <w:r w:rsidRPr="0027496F" w:rsidDel="00992493">
          <w:rPr>
            <w:color w:val="000000"/>
            <w:shd w:val="clear" w:color="auto" w:fill="FEFEFE"/>
          </w:rPr>
          <w:delText>:</w:delText>
        </w:r>
      </w:del>
      <w:bookmarkEnd w:id="719"/>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721" w:name="_Toc5956914"/>
      <w:bookmarkStart w:id="722" w:name="_Toc8806697"/>
      <w:r>
        <w:t>Angular</w:t>
      </w:r>
      <w:bookmarkEnd w:id="721"/>
      <w:bookmarkEnd w:id="722"/>
    </w:p>
    <w:p w:rsidR="00B45B54" w:rsidRDefault="00B45B54" w:rsidP="000348FB">
      <w:pPr>
        <w:pStyle w:val="Heading3"/>
        <w:spacing w:before="0" w:line="360" w:lineRule="auto"/>
        <w:rPr>
          <w:bCs w:val="0"/>
          <w:iCs/>
          <w:color w:val="000000"/>
        </w:rPr>
      </w:pPr>
      <w:bookmarkStart w:id="723" w:name="_Toc5956915"/>
      <w:bookmarkStart w:id="724" w:name="_Toc8806698"/>
      <w:r w:rsidRPr="00BD35E4">
        <w:rPr>
          <w:iCs/>
          <w:color w:val="000000"/>
        </w:rPr>
        <w:t>Giới thiệu về Angular</w:t>
      </w:r>
      <w:bookmarkEnd w:id="723"/>
      <w:bookmarkEnd w:id="724"/>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Pr>
          <w:color w:val="000000"/>
          <w:sz w:val="26"/>
          <w:szCs w:val="26"/>
        </w:rPr>
        <w:t>eb 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725" w:name="_Toc5956916"/>
      <w:bookmarkStart w:id="726" w:name="_Toc8806699"/>
      <w:r w:rsidRPr="00A934B2">
        <w:rPr>
          <w:iCs/>
          <w:color w:val="000000"/>
        </w:rPr>
        <w:t>Tổng quan về kiến trúc</w:t>
      </w:r>
      <w:bookmarkEnd w:id="725"/>
      <w:bookmarkEnd w:id="726"/>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6B6446CB" wp14:editId="00FCBE9B">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727" w:name="_Toc5957034"/>
      <w:bookmarkStart w:id="728" w:name="_Toc8741681"/>
      <w:r>
        <w:t xml:space="preserve">Hình </w:t>
      </w:r>
      <w:r w:rsidR="00304FFB">
        <w:fldChar w:fldCharType="begin"/>
      </w:r>
      <w:r w:rsidR="00304FFB">
        <w:instrText xml:space="preserve"> STYLEREF 1 \s </w:instrText>
      </w:r>
      <w:r w:rsidR="00304FFB">
        <w:fldChar w:fldCharType="separate"/>
      </w:r>
      <w:r w:rsidR="002F0218">
        <w:rPr>
          <w:noProof/>
        </w:rPr>
        <w:t>2</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w:t>
      </w:r>
      <w:r w:rsidR="00304FFB">
        <w:rPr>
          <w:noProof/>
        </w:rPr>
        <w:fldChar w:fldCharType="end"/>
      </w:r>
      <w:r>
        <w:t xml:space="preserve"> </w:t>
      </w:r>
      <w:r w:rsidRPr="0085113B">
        <w:t>Module mẫu của một Angular App</w:t>
      </w:r>
      <w:bookmarkEnd w:id="727"/>
      <w:bookmarkEnd w:id="728"/>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7B28E04D" wp14:editId="6A31D95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729" w:name="_Toc5957035"/>
      <w:bookmarkStart w:id="730" w:name="_Toc8741682"/>
      <w:r>
        <w:t xml:space="preserve">Hình </w:t>
      </w:r>
      <w:r w:rsidR="00304FFB">
        <w:fldChar w:fldCharType="begin"/>
      </w:r>
      <w:r w:rsidR="00304FFB">
        <w:instrText xml:space="preserve"> STYLEREF 1 \s </w:instrText>
      </w:r>
      <w:r w:rsidR="00304FFB">
        <w:fldChar w:fldCharType="separate"/>
      </w:r>
      <w:r w:rsidR="002F0218">
        <w:rPr>
          <w:noProof/>
        </w:rPr>
        <w:t>2</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w:t>
      </w:r>
      <w:r w:rsidR="00304FFB">
        <w:rPr>
          <w:noProof/>
        </w:rPr>
        <w:fldChar w:fldCharType="end"/>
      </w:r>
      <w:r>
        <w:t xml:space="preserve"> </w:t>
      </w:r>
      <w:r w:rsidRPr="009C215B">
        <w:t>Một Angular Component mẫu với metadata khai báo template và service provider</w:t>
      </w:r>
      <w:bookmarkEnd w:id="729"/>
      <w:bookmarkEnd w:id="730"/>
    </w:p>
    <w:p w:rsidR="00B45B54" w:rsidRDefault="00B45B54" w:rsidP="000348FB">
      <w:pPr>
        <w:keepNext/>
        <w:spacing w:before="0" w:line="360" w:lineRule="auto"/>
      </w:pPr>
      <w:r>
        <w:rPr>
          <w:noProof/>
          <w:color w:val="000000"/>
        </w:rPr>
        <w:drawing>
          <wp:inline distT="0" distB="0" distL="0" distR="0" wp14:anchorId="156ADAA9" wp14:editId="3F533DE4">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731" w:name="_Toc5957036"/>
      <w:bookmarkStart w:id="732" w:name="_Toc8741683"/>
      <w:r>
        <w:t xml:space="preserve">Hình </w:t>
      </w:r>
      <w:r w:rsidR="00304FFB">
        <w:fldChar w:fldCharType="begin"/>
      </w:r>
      <w:r w:rsidR="00304FFB">
        <w:instrText xml:space="preserve"> STYLEREF 1 \s </w:instrText>
      </w:r>
      <w:r w:rsidR="00304FFB">
        <w:fldChar w:fldCharType="separate"/>
      </w:r>
      <w:r w:rsidR="002F0218">
        <w:rPr>
          <w:noProof/>
        </w:rPr>
        <w:t>2</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w:t>
      </w:r>
      <w:r w:rsidR="00304FFB">
        <w:rPr>
          <w:noProof/>
        </w:rPr>
        <w:fldChar w:fldCharType="end"/>
      </w:r>
      <w:r>
        <w:t xml:space="preserve"> </w:t>
      </w:r>
      <w:r w:rsidRPr="001B70A1">
        <w:t>Một Angular Service mẫu với metadata với khai báo cho phép cung cấp service tại root application</w:t>
      </w:r>
      <w:bookmarkEnd w:id="731"/>
      <w:bookmarkEnd w:id="732"/>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777A2C04" wp14:editId="24F78DA4">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733" w:name="_Toc5957037"/>
      <w:bookmarkStart w:id="734" w:name="_Toc8741684"/>
      <w:r>
        <w:t xml:space="preserve">Hình </w:t>
      </w:r>
      <w:r w:rsidR="00304FFB">
        <w:fldChar w:fldCharType="begin"/>
      </w:r>
      <w:r w:rsidR="00304FFB">
        <w:instrText xml:space="preserve"> STYLEREF 1 \s </w:instrText>
      </w:r>
      <w:r w:rsidR="00304FFB">
        <w:fldChar w:fldCharType="separate"/>
      </w:r>
      <w:r w:rsidR="002F0218">
        <w:rPr>
          <w:noProof/>
        </w:rPr>
        <w:t>2</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6</w:t>
      </w:r>
      <w:r w:rsidR="00304FFB">
        <w:rPr>
          <w:noProof/>
        </w:rPr>
        <w:fldChar w:fldCharType="end"/>
      </w:r>
      <w:r>
        <w:t xml:space="preserve"> </w:t>
      </w:r>
      <w:r w:rsidRPr="00882AF6">
        <w:t>Kiến trúc cơ bản của một Angular App</w:t>
      </w:r>
      <w:bookmarkEnd w:id="733"/>
      <w:bookmarkEnd w:id="734"/>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735" w:name="_Toc5956917"/>
      <w:bookmarkStart w:id="736" w:name="_Toc8806700"/>
      <w:r w:rsidRPr="00A934B2">
        <w:rPr>
          <w:iCs/>
          <w:color w:val="000000"/>
        </w:rPr>
        <w:t>Angular CLI</w:t>
      </w:r>
      <w:r w:rsidR="009317CE">
        <w:rPr>
          <w:iCs/>
          <w:color w:val="000000"/>
        </w:rPr>
        <w:t xml:space="preserve"> </w:t>
      </w:r>
      <w:r w:rsidRPr="00A934B2">
        <w:rPr>
          <w:iCs/>
          <w:color w:val="000000"/>
        </w:rPr>
        <w:t>(Command-line Interface)</w:t>
      </w:r>
      <w:bookmarkEnd w:id="735"/>
      <w:bookmarkEnd w:id="736"/>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737" w:name="_Toc5956918"/>
      <w:bookmarkStart w:id="738" w:name="_Toc8806701"/>
      <w:r w:rsidRPr="009C1B99">
        <w:t>C</w:t>
      </w:r>
      <w:r w:rsidRPr="009C1B99">
        <w:rPr>
          <w:iCs/>
          <w:color w:val="000000"/>
        </w:rPr>
        <w:t>ác chức năng chính của Angular</w:t>
      </w:r>
      <w:bookmarkEnd w:id="737"/>
      <w:bookmarkEnd w:id="738"/>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48018D8A" wp14:editId="7E9FD37A">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739" w:name="_Toc5957038"/>
      <w:bookmarkStart w:id="740" w:name="_Toc8741685"/>
      <w:r>
        <w:t xml:space="preserve">Hình </w:t>
      </w:r>
      <w:r w:rsidR="00304FFB">
        <w:fldChar w:fldCharType="begin"/>
      </w:r>
      <w:r w:rsidR="00304FFB">
        <w:instrText xml:space="preserve"> STYLEREF 1 \s </w:instrText>
      </w:r>
      <w:r w:rsidR="00304FFB">
        <w:fldChar w:fldCharType="separate"/>
      </w:r>
      <w:r w:rsidR="002F0218">
        <w:rPr>
          <w:noProof/>
        </w:rPr>
        <w:t>2</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w:t>
      </w:r>
      <w:r w:rsidR="00304FFB">
        <w:rPr>
          <w:noProof/>
        </w:rPr>
        <w:fldChar w:fldCharType="end"/>
      </w:r>
      <w:r>
        <w:t xml:space="preserve"> </w:t>
      </w:r>
      <w:r w:rsidRPr="002E54A2">
        <w:t>Lược đồ miêu tả luồng dữ liệu qua lại giữa DOM và Component với các cú pháp tương ứng</w:t>
      </w:r>
      <w:bookmarkEnd w:id="739"/>
      <w:bookmarkEnd w:id="740"/>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741" w:name="_Toc5956919"/>
      <w:bookmarkStart w:id="742" w:name="_Toc8806702"/>
      <w:r w:rsidRPr="00065867">
        <w:t>S</w:t>
      </w:r>
      <w:r w:rsidRPr="00065867">
        <w:rPr>
          <w:iCs/>
          <w:color w:val="000000"/>
        </w:rPr>
        <w:t>o sánh Angular với các công nghệ front-end khác</w:t>
      </w:r>
      <w:del w:id="743" w:author="LEO" w:date="2019-05-15T21:28:00Z">
        <w:r w:rsidRPr="00065867" w:rsidDel="004D43FE">
          <w:rPr>
            <w:iCs/>
            <w:color w:val="000000"/>
          </w:rPr>
          <w:delText>:</w:delText>
        </w:r>
      </w:del>
      <w:bookmarkEnd w:id="741"/>
      <w:bookmarkEnd w:id="742"/>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 (phát triển bởi Facebook) Angular vượt trội hơn [7]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w:t>
      </w:r>
      <w:r w:rsidR="00C40C1F">
        <w:rPr>
          <w:color w:val="000000"/>
          <w:sz w:val="26"/>
          <w:szCs w:val="26"/>
        </w:rPr>
        <w:t xml:space="preserve">r </w:t>
      </w:r>
      <w:r>
        <w:rPr>
          <w:color w:val="000000"/>
          <w:sz w:val="26"/>
          <w:szCs w:val="26"/>
        </w:rPr>
        <w:t>[7]</w:t>
      </w:r>
      <w:r w:rsidR="00C40C1F">
        <w:rPr>
          <w:color w:val="000000"/>
          <w:sz w:val="26"/>
          <w:szCs w:val="26"/>
        </w:rPr>
        <w:t xml:space="preserve">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0348FB">
      <w:pPr>
        <w:pStyle w:val="Heading2"/>
        <w:spacing w:before="0" w:line="360" w:lineRule="auto"/>
      </w:pPr>
      <w:bookmarkStart w:id="744" w:name="_Toc5956920"/>
      <w:bookmarkStart w:id="745" w:name="_Toc8806703"/>
      <w:r>
        <w:t>MySQL</w:t>
      </w:r>
      <w:bookmarkEnd w:id="744"/>
      <w:bookmarkEnd w:id="745"/>
    </w:p>
    <w:p w:rsidR="00B45B54" w:rsidRDefault="00D92D18" w:rsidP="000348FB">
      <w:pPr>
        <w:pStyle w:val="Heading3"/>
        <w:spacing w:before="0" w:line="360" w:lineRule="auto"/>
        <w:rPr>
          <w:bCs w:val="0"/>
          <w:iCs/>
          <w:color w:val="000000"/>
        </w:rPr>
      </w:pPr>
      <w:bookmarkStart w:id="746" w:name="_Toc5956921"/>
      <w:bookmarkStart w:id="747" w:name="_Toc8806704"/>
      <w:r>
        <w:rPr>
          <w:iCs/>
          <w:color w:val="000000"/>
        </w:rPr>
        <w:t xml:space="preserve">Cơ </w:t>
      </w:r>
      <w:r w:rsidR="00B45B54" w:rsidRPr="00256F98">
        <w:rPr>
          <w:iCs/>
          <w:color w:val="000000"/>
        </w:rPr>
        <w:t>sở dữ liệu</w:t>
      </w:r>
      <w:bookmarkEnd w:id="746"/>
      <w:bookmarkEnd w:id="747"/>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 xml:space="preserve">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748" w:name="_Toc5956922"/>
      <w:bookmarkStart w:id="749" w:name="_Toc8806705"/>
      <w:r>
        <w:rPr>
          <w:iCs/>
          <w:color w:val="000000"/>
        </w:rPr>
        <w:t>Hệ quản trị dữ liệu quan hệ</w:t>
      </w:r>
      <w:del w:id="750" w:author="LEO" w:date="2019-05-15T21:28:00Z">
        <w:r w:rsidR="00B45B54" w:rsidDel="001D6572">
          <w:rPr>
            <w:iCs/>
            <w:color w:val="000000"/>
          </w:rPr>
          <w:delText>:</w:delText>
        </w:r>
      </w:del>
      <w:bookmarkEnd w:id="748"/>
      <w:bookmarkEnd w:id="749"/>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751" w:name="_e66zt153bobc" w:colFirst="0" w:colLast="0"/>
      <w:bookmarkStart w:id="752" w:name="_Toc5956923"/>
      <w:bookmarkStart w:id="753" w:name="_Toc8806706"/>
      <w:bookmarkEnd w:id="751"/>
      <w:r>
        <w:rPr>
          <w:iCs/>
          <w:color w:val="000000"/>
        </w:rPr>
        <w:lastRenderedPageBreak/>
        <w:t>MySQL và lợi ích khi sử dụng MySQL</w:t>
      </w:r>
      <w:del w:id="754" w:author="LEO" w:date="2019-05-15T21:27:00Z">
        <w:r w:rsidDel="00D5087D">
          <w:rPr>
            <w:iCs/>
            <w:color w:val="000000"/>
          </w:rPr>
          <w:delText>:</w:delText>
        </w:r>
      </w:del>
      <w:bookmarkEnd w:id="752"/>
      <w:bookmarkEnd w:id="753"/>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755" w:name="_Toc5956924"/>
      <w:bookmarkStart w:id="756" w:name="_Toc8806707"/>
      <w:r w:rsidRPr="00514B1C">
        <w:t>Maven</w:t>
      </w:r>
      <w:bookmarkEnd w:id="755"/>
      <w:bookmarkEnd w:id="756"/>
    </w:p>
    <w:p w:rsidR="00B45B54" w:rsidRPr="00BF1915" w:rsidRDefault="00B45B54" w:rsidP="000348FB">
      <w:pPr>
        <w:pStyle w:val="Heading3"/>
        <w:spacing w:before="0" w:line="360" w:lineRule="auto"/>
        <w:rPr>
          <w:bCs w:val="0"/>
          <w:iCs/>
          <w:color w:val="000000"/>
        </w:rPr>
      </w:pPr>
      <w:bookmarkStart w:id="757" w:name="_Toc5956925"/>
      <w:bookmarkStart w:id="758" w:name="_Toc8806708"/>
      <w:r>
        <w:rPr>
          <w:iCs/>
          <w:color w:val="000000"/>
        </w:rPr>
        <w:t>Tổng quan về Apache Maven</w:t>
      </w:r>
      <w:del w:id="759" w:author="LEO" w:date="2019-05-15T21:27:00Z">
        <w:r w:rsidDel="00371E4F">
          <w:rPr>
            <w:iCs/>
            <w:color w:val="000000"/>
          </w:rPr>
          <w:delText>:</w:delText>
        </w:r>
      </w:del>
      <w:bookmarkEnd w:id="757"/>
      <w:bookmarkEnd w:id="758"/>
    </w:p>
    <w:p w:rsidR="00B45B54" w:rsidRDefault="00B45B54" w:rsidP="000348FB">
      <w:pPr>
        <w:spacing w:before="0" w:line="360" w:lineRule="auto"/>
        <w:ind w:firstLine="576"/>
        <w:rPr>
          <w:color w:val="000000"/>
        </w:rPr>
      </w:pPr>
      <w:r>
        <w:rPr>
          <w:color w:val="000000"/>
        </w:rPr>
        <w:t>Apache Maven [8] (gọi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Pr="008F580E">
        <w:rPr>
          <w:i/>
          <w:color w:val="000000"/>
        </w:rPr>
        <w:t>ool</w:t>
      </w:r>
      <w:r>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Pr>
          <w:color w:val="000000"/>
        </w:rPr>
        <w:t xml:space="preserve">d dự án, mỗi một nhà phát triển có thể cấu hình theo các lệnh khác nhau để </w:t>
      </w:r>
      <w:r w:rsidR="008F580E">
        <w:rPr>
          <w:color w:val="000000"/>
        </w:rPr>
        <w:t>xây dựng</w:t>
      </w:r>
      <w:r>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w:t>
      </w:r>
      <w:r>
        <w:rPr>
          <w:color w:val="000000"/>
        </w:rPr>
        <w:lastRenderedPageBreak/>
        <w:t>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60" w:name="_Toc5956926"/>
      <w:bookmarkStart w:id="761" w:name="_Toc8806709"/>
      <w:r>
        <w:rPr>
          <w:iCs/>
          <w:color w:val="000000"/>
        </w:rPr>
        <w:t>Lợi ích khi sử dụng Apache Maven</w:t>
      </w:r>
      <w:del w:id="762" w:author="LEO" w:date="2019-05-15T21:27:00Z">
        <w:r w:rsidDel="00987704">
          <w:rPr>
            <w:iCs/>
            <w:color w:val="000000"/>
          </w:rPr>
          <w:delText>:</w:delText>
        </w:r>
      </w:del>
      <w:bookmarkEnd w:id="760"/>
      <w:bookmarkEnd w:id="761"/>
    </w:p>
    <w:p w:rsidR="00B45B54" w:rsidRDefault="00B45B54" w:rsidP="000348FB">
      <w:pPr>
        <w:spacing w:before="0" w:line="360" w:lineRule="auto"/>
        <w:ind w:firstLine="576"/>
        <w:rPr>
          <w:ins w:id="763" w:author="LEO" w:date="2019-05-15T20:14:00Z"/>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047087" w:rsidRDefault="00047087" w:rsidP="00047087">
      <w:pPr>
        <w:spacing w:before="0" w:line="360" w:lineRule="auto"/>
        <w:ind w:firstLine="720"/>
        <w:rPr>
          <w:ins w:id="764" w:author="LEO" w:date="2019-05-15T20:14:00Z"/>
          <w:szCs w:val="26"/>
          <w:rPrChange w:id="765" w:author="LEO" w:date="2019-05-15T20:15:00Z">
            <w:rPr>
              <w:ins w:id="766" w:author="LEO" w:date="2019-05-15T20:14:00Z"/>
              <w:sz w:val="24"/>
            </w:rPr>
          </w:rPrChange>
        </w:rPr>
        <w:pPrChange w:id="767" w:author="LEO" w:date="2019-05-15T20:15:00Z">
          <w:pPr>
            <w:spacing w:before="0" w:line="240" w:lineRule="auto"/>
            <w:ind w:firstLine="0"/>
            <w:jc w:val="left"/>
          </w:pPr>
        </w:pPrChange>
      </w:pPr>
      <w:ins w:id="768" w:author="LEO" w:date="2019-05-15T20:14:00Z">
        <w:r w:rsidRPr="00047087">
          <w:rPr>
            <w:color w:val="000000"/>
            <w:szCs w:val="26"/>
            <w:rPrChange w:id="769" w:author="LEO" w:date="2019-05-15T20:15:00Z">
              <w:rPr>
                <w:rFonts w:ascii="Arial" w:hAnsi="Arial" w:cs="Arial"/>
                <w:color w:val="000000"/>
                <w:sz w:val="22"/>
                <w:szCs w:val="22"/>
              </w:rPr>
            </w:rPrChange>
          </w:rPr>
          <w:t>Khi nói về việc lựa chọn build tool để xây dựng, quản lý một dự án mã nguồn Java, bên cạnh Maven còn một đối thủ khác đó là Gradle</w:t>
        </w:r>
      </w:ins>
      <w:ins w:id="770" w:author="LEO" w:date="2019-05-15T20:17:00Z">
        <w:r w:rsidR="00467C56">
          <w:rPr>
            <w:color w:val="000000"/>
            <w:szCs w:val="26"/>
          </w:rPr>
          <w:t xml:space="preserve"> [</w:t>
        </w:r>
      </w:ins>
      <w:ins w:id="771" w:author="LEO" w:date="2019-05-15T20:18:00Z">
        <w:r w:rsidR="003A27FF">
          <w:rPr>
            <w:color w:val="000000"/>
            <w:szCs w:val="26"/>
          </w:rPr>
          <w:t>10</w:t>
        </w:r>
      </w:ins>
      <w:ins w:id="772" w:author="LEO" w:date="2019-05-15T20:17:00Z">
        <w:r w:rsidR="00467C56">
          <w:rPr>
            <w:color w:val="000000"/>
            <w:szCs w:val="26"/>
          </w:rPr>
          <w:t>]</w:t>
        </w:r>
      </w:ins>
      <w:ins w:id="773" w:author="LEO" w:date="2019-05-15T20:14:00Z">
        <w:r w:rsidRPr="00047087">
          <w:rPr>
            <w:color w:val="000000"/>
            <w:szCs w:val="26"/>
            <w:rPrChange w:id="774" w:author="LEO" w:date="2019-05-15T20:15:00Z">
              <w:rPr>
                <w:rFonts w:ascii="Arial" w:hAnsi="Arial" w:cs="Arial"/>
                <w:color w:val="000000"/>
                <w:sz w:val="22"/>
                <w:szCs w:val="22"/>
              </w:rPr>
            </w:rPrChange>
          </w:rPr>
          <w:t>. Gradle là một build tool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ins>
    </w:p>
    <w:p w:rsidR="00047087" w:rsidRPr="00047087" w:rsidRDefault="00047087" w:rsidP="00047087">
      <w:pPr>
        <w:spacing w:before="0" w:line="360" w:lineRule="auto"/>
        <w:ind w:firstLine="720"/>
        <w:rPr>
          <w:ins w:id="775" w:author="LEO" w:date="2019-05-15T20:14:00Z"/>
          <w:szCs w:val="26"/>
          <w:rPrChange w:id="776" w:author="LEO" w:date="2019-05-15T20:15:00Z">
            <w:rPr>
              <w:ins w:id="777" w:author="LEO" w:date="2019-05-15T20:14:00Z"/>
              <w:sz w:val="24"/>
            </w:rPr>
          </w:rPrChange>
        </w:rPr>
        <w:pPrChange w:id="778" w:author="LEO" w:date="2019-05-15T20:15:00Z">
          <w:pPr>
            <w:spacing w:before="0" w:line="240" w:lineRule="auto"/>
            <w:ind w:firstLine="0"/>
            <w:jc w:val="left"/>
          </w:pPr>
        </w:pPrChange>
      </w:pPr>
      <w:ins w:id="779" w:author="LEO" w:date="2019-05-15T20:14:00Z">
        <w:r w:rsidRPr="00047087">
          <w:rPr>
            <w:color w:val="000000"/>
            <w:szCs w:val="26"/>
            <w:rPrChange w:id="780" w:author="LEO" w:date="2019-05-15T20:15:00Z">
              <w:rPr>
                <w:rFonts w:ascii="Arial" w:hAnsi="Arial" w:cs="Arial"/>
                <w:color w:val="000000"/>
                <w:sz w:val="22"/>
                <w:szCs w:val="22"/>
              </w:rPr>
            </w:rPrChange>
          </w:rPr>
          <w:t xml:space="preserve">Gradle Script phải dụng Groovy để viết, yêu cầu tìm hiểu thêm Groovy trong khi Maven sử dụng XML quen thuộc, 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w:t>
        </w:r>
        <w:r w:rsidRPr="00047087">
          <w:rPr>
            <w:color w:val="000000"/>
            <w:szCs w:val="26"/>
            <w:rPrChange w:id="781" w:author="LEO" w:date="2019-05-15T20:15:00Z">
              <w:rPr>
                <w:rFonts w:ascii="Arial" w:hAnsi="Arial" w:cs="Arial"/>
                <w:color w:val="000000"/>
                <w:sz w:val="22"/>
                <w:szCs w:val="22"/>
              </w:rPr>
            </w:rPrChange>
          </w:rPr>
          <w:lastRenderedPageBreak/>
          <w:t>với Maven chỉ cần một đoạn XML ngắn. Maven có hệ thống tài liệu mô tả đầy đủ hơn so vơi Gradle.</w:t>
        </w:r>
      </w:ins>
    </w:p>
    <w:p w:rsidR="00047087" w:rsidRPr="00047087" w:rsidRDefault="00047087" w:rsidP="00047087">
      <w:pPr>
        <w:spacing w:before="0" w:line="360" w:lineRule="auto"/>
        <w:ind w:firstLine="720"/>
        <w:rPr>
          <w:ins w:id="782" w:author="LEO" w:date="2019-05-15T20:14:00Z"/>
          <w:szCs w:val="26"/>
          <w:rPrChange w:id="783" w:author="LEO" w:date="2019-05-15T20:15:00Z">
            <w:rPr>
              <w:ins w:id="784" w:author="LEO" w:date="2019-05-15T20:14:00Z"/>
              <w:sz w:val="24"/>
            </w:rPr>
          </w:rPrChange>
        </w:rPr>
        <w:pPrChange w:id="785" w:author="LEO" w:date="2019-05-15T20:15:00Z">
          <w:pPr>
            <w:spacing w:before="0" w:line="240" w:lineRule="auto"/>
            <w:ind w:firstLine="0"/>
            <w:jc w:val="left"/>
          </w:pPr>
        </w:pPrChange>
      </w:pPr>
      <w:ins w:id="786" w:author="LEO" w:date="2019-05-15T20:14:00Z">
        <w:r w:rsidRPr="00047087">
          <w:rPr>
            <w:color w:val="000000"/>
            <w:szCs w:val="26"/>
            <w:rPrChange w:id="787" w:author="LEO" w:date="2019-05-15T20:15:00Z">
              <w:rPr>
                <w:rFonts w:ascii="Arial" w:hAnsi="Arial" w:cs="Arial"/>
                <w:color w:val="000000"/>
                <w:sz w:val="22"/>
                <w:szCs w:val="22"/>
              </w:rPr>
            </w:rPrChange>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ins>
    </w:p>
    <w:p w:rsidR="00047087" w:rsidRPr="004715BF" w:rsidRDefault="00047087" w:rsidP="004715BF">
      <w:pPr>
        <w:spacing w:before="0" w:line="360" w:lineRule="auto"/>
        <w:ind w:firstLine="720"/>
        <w:rPr>
          <w:szCs w:val="26"/>
          <w:rPrChange w:id="788" w:author="LEO" w:date="2019-05-15T20:16:00Z">
            <w:rPr>
              <w:color w:val="000000"/>
            </w:rPr>
          </w:rPrChange>
        </w:rPr>
        <w:pPrChange w:id="789" w:author="LEO" w:date="2019-05-15T20:16:00Z">
          <w:pPr>
            <w:spacing w:before="0" w:line="360" w:lineRule="auto"/>
            <w:ind w:firstLine="576"/>
          </w:pPr>
        </w:pPrChange>
      </w:pPr>
      <w:ins w:id="790" w:author="LEO" w:date="2019-05-15T20:14:00Z">
        <w:r w:rsidRPr="00047087">
          <w:rPr>
            <w:color w:val="000000"/>
            <w:szCs w:val="26"/>
            <w:rPrChange w:id="791" w:author="LEO" w:date="2019-05-15T20:15:00Z">
              <w:rPr>
                <w:rFonts w:ascii="Arial" w:hAnsi="Arial" w:cs="Arial"/>
                <w:color w:val="000000"/>
                <w:sz w:val="22"/>
                <w:szCs w:val="22"/>
              </w:rPr>
            </w:rPrChange>
          </w:rPr>
          <w:t>Gradle tuy là một Build Tool mới, hỗ trợ đầy đủ các tính năng của Maven, tuy nhiên khi sử dụng sẽ phải đối mặt với các thiết lập, Groovy Script mất nhiều thời gian viết, dễ xảy ra bug hơn Maven. Sử dụng Maven đem lại sự đơn giản nhưng hiệu quả trong quản lý, thiết lập dự án, tốn ít thời gian tìm hiểu hơn Gradle và cấu trúc quen thuộc với lập trình viên hơn.</w:t>
        </w:r>
      </w:ins>
    </w:p>
    <w:p w:rsidR="00B45B54" w:rsidRPr="00FD401E" w:rsidRDefault="00B45B54" w:rsidP="000348FB">
      <w:pPr>
        <w:pStyle w:val="Heading3"/>
        <w:spacing w:before="0" w:line="360" w:lineRule="auto"/>
        <w:rPr>
          <w:bCs w:val="0"/>
          <w:iCs/>
          <w:color w:val="000000"/>
        </w:rPr>
      </w:pPr>
      <w:bookmarkStart w:id="792" w:name="_Toc5956927"/>
      <w:bookmarkStart w:id="793" w:name="_Toc8806710"/>
      <w:r>
        <w:rPr>
          <w:iCs/>
          <w:color w:val="000000"/>
        </w:rPr>
        <w:t>Ứng dụng Apache Maven vào dự án</w:t>
      </w:r>
      <w:del w:id="794" w:author="LEO" w:date="2019-05-15T21:27:00Z">
        <w:r w:rsidDel="003C50C6">
          <w:rPr>
            <w:iCs/>
            <w:color w:val="000000"/>
          </w:rPr>
          <w:delText>:</w:delText>
        </w:r>
      </w:del>
      <w:bookmarkEnd w:id="792"/>
      <w:bookmarkEnd w:id="793"/>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5480E22F" wp14:editId="6F721072">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95" w:name="_Toc5957039"/>
      <w:bookmarkStart w:id="796" w:name="_Toc8741686"/>
      <w:r>
        <w:t xml:space="preserve">Hình </w:t>
      </w:r>
      <w:r w:rsidR="00304FFB">
        <w:fldChar w:fldCharType="begin"/>
      </w:r>
      <w:r w:rsidR="00304FFB">
        <w:instrText xml:space="preserve"> STYLEREF 1 \s </w:instrText>
      </w:r>
      <w:r w:rsidR="00304FFB">
        <w:fldChar w:fldCharType="separate"/>
      </w:r>
      <w:r w:rsidR="002F0218">
        <w:rPr>
          <w:noProof/>
        </w:rPr>
        <w:t>2</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w:t>
      </w:r>
      <w:r w:rsidR="00304FFB">
        <w:rPr>
          <w:noProof/>
        </w:rPr>
        <w:fldChar w:fldCharType="end"/>
      </w:r>
      <w:r>
        <w:t xml:space="preserve"> </w:t>
      </w:r>
      <w:r w:rsidRPr="00614105">
        <w:t>File POM cha hỗ trợ quản lý thông tin dự án, thư viện và phân tách module</w:t>
      </w:r>
      <w:bookmarkEnd w:id="795"/>
      <w:bookmarkEnd w:id="796"/>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05EDCA6C" wp14:editId="0E7B3F05">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97" w:name="_Toc5957040"/>
      <w:bookmarkStart w:id="798" w:name="_Toc8741687"/>
      <w:r>
        <w:rPr>
          <w:noProof/>
          <w:color w:val="000000"/>
        </w:rPr>
        <w:drawing>
          <wp:anchor distT="0" distB="0" distL="114300" distR="114300" simplePos="0" relativeHeight="251666432" behindDoc="1" locked="0" layoutInCell="1" allowOverlap="1" wp14:anchorId="292D559F" wp14:editId="4B3A6E15">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r w:rsidR="00304FFB">
        <w:fldChar w:fldCharType="begin"/>
      </w:r>
      <w:r w:rsidR="00304FFB">
        <w:instrText xml:space="preserve"> STYLEREF 1 \s </w:instrText>
      </w:r>
      <w:r w:rsidR="00304FFB">
        <w:fldChar w:fldCharType="separate"/>
      </w:r>
      <w:r w:rsidR="002F0218">
        <w:rPr>
          <w:noProof/>
        </w:rPr>
        <w:t>2</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9</w:t>
      </w:r>
      <w:r w:rsidR="00304FFB">
        <w:rPr>
          <w:noProof/>
        </w:rPr>
        <w:fldChar w:fldCharType="end"/>
      </w:r>
      <w:r w:rsidR="00B45B54">
        <w:t xml:space="preserve"> </w:t>
      </w:r>
      <w:r w:rsidR="00B45B54" w:rsidRPr="00524010">
        <w:t>Cấu hình file POM hỗ trợ tự động cài đặt môi trường và build tự động cho Front-end</w:t>
      </w:r>
      <w:bookmarkEnd w:id="797"/>
      <w:bookmarkEnd w:id="798"/>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799" w:name="_Toc5957041"/>
      <w:bookmarkStart w:id="800" w:name="_Toc8741688"/>
      <w:r>
        <w:t xml:space="preserve">Hình </w:t>
      </w:r>
      <w:r w:rsidR="00304FFB">
        <w:fldChar w:fldCharType="begin"/>
      </w:r>
      <w:r w:rsidR="00304FFB">
        <w:instrText xml:space="preserve"> STYLEREF 1 \s </w:instrText>
      </w:r>
      <w:r w:rsidR="00304FFB">
        <w:fldChar w:fldCharType="separate"/>
      </w:r>
      <w:r w:rsidR="002F0218">
        <w:rPr>
          <w:noProof/>
        </w:rPr>
        <w:t>2</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10</w:t>
      </w:r>
      <w:r w:rsidR="00304FFB">
        <w:rPr>
          <w:noProof/>
        </w:rPr>
        <w:fldChar w:fldCharType="end"/>
      </w:r>
      <w:r>
        <w:t xml:space="preserve"> </w:t>
      </w:r>
      <w:r w:rsidRPr="00FA53D7">
        <w:t>Maven tự động build mã nguồn front-end Angular tự động trong quá trình đóng gói dự án</w:t>
      </w:r>
      <w:r>
        <w:t>.</w:t>
      </w:r>
      <w:bookmarkEnd w:id="799"/>
      <w:bookmarkEnd w:id="800"/>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01" w:name="_Toc8806711"/>
      <w:bookmarkStart w:id="802" w:name="_Toc169424247"/>
      <w:r w:rsidRPr="00523A4F">
        <w:rPr>
          <w:rFonts w:cs="Times New Roman"/>
        </w:rPr>
        <w:lastRenderedPageBreak/>
        <w:t>: PHÂN TÍCH</w:t>
      </w:r>
      <w:r w:rsidR="003A3418">
        <w:rPr>
          <w:rFonts w:cs="Times New Roman"/>
        </w:rPr>
        <w:t xml:space="preserve"> VÀ THIẾT KẾ</w:t>
      </w:r>
      <w:bookmarkEnd w:id="801"/>
      <w:r w:rsidR="006F7F72" w:rsidRPr="00523A4F">
        <w:rPr>
          <w:rFonts w:cs="Times New Roman"/>
        </w:rPr>
        <w:t xml:space="preserve"> </w:t>
      </w:r>
    </w:p>
    <w:p w:rsidR="001A08FA" w:rsidRPr="00523A4F" w:rsidRDefault="003A3418" w:rsidP="001A08FA">
      <w:pPr>
        <w:pStyle w:val="Heading2"/>
        <w:rPr>
          <w:rFonts w:cs="Times New Roman"/>
        </w:rPr>
      </w:pPr>
      <w:bookmarkStart w:id="803" w:name="_Toc5956930"/>
      <w:bookmarkStart w:id="804" w:name="_Toc8806712"/>
      <w:bookmarkEnd w:id="802"/>
      <w:r>
        <w:t>Mô tả tổng quan ứng dụng</w:t>
      </w:r>
      <w:bookmarkEnd w:id="803"/>
      <w:bookmarkEnd w:id="804"/>
      <w:r w:rsidR="006F7F72" w:rsidRPr="00523A4F">
        <w:rPr>
          <w:rFonts w:cs="Times New Roman"/>
        </w:rPr>
        <w:t xml:space="preserve"> </w:t>
      </w:r>
    </w:p>
    <w:p w:rsidR="00814F40" w:rsidRDefault="00AB2A59" w:rsidP="00814F40">
      <w:pPr>
        <w:pStyle w:val="Heading3"/>
      </w:pPr>
      <w:bookmarkStart w:id="805" w:name="_Toc5956931"/>
      <w:bookmarkStart w:id="806" w:name="_Toc8806713"/>
      <w:r>
        <w:t>Mô hình Usecase tổng quá</w:t>
      </w:r>
      <w:bookmarkEnd w:id="805"/>
      <w:r w:rsidR="004C1A83">
        <w:t>t</w:t>
      </w:r>
      <w:bookmarkEnd w:id="806"/>
    </w:p>
    <w:p w:rsidR="00814F40" w:rsidRPr="00814F40" w:rsidRDefault="00814F40" w:rsidP="00814F40">
      <w:pPr>
        <w:ind w:firstLine="0"/>
      </w:pPr>
      <w:r>
        <w:rPr>
          <w:noProof/>
        </w:rPr>
        <w:drawing>
          <wp:inline distT="0" distB="0" distL="0" distR="0" wp14:anchorId="1B9DF3BF" wp14:editId="159CB13E">
            <wp:extent cx="5579274" cy="63531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6354435"/>
                    </a:xfrm>
                    <a:prstGeom prst="rect">
                      <a:avLst/>
                    </a:prstGeom>
                    <a:noFill/>
                    <a:ln>
                      <a:noFill/>
                    </a:ln>
                  </pic:spPr>
                </pic:pic>
              </a:graphicData>
            </a:graphic>
          </wp:inline>
        </w:drawing>
      </w:r>
    </w:p>
    <w:p w:rsidR="004659B5" w:rsidRPr="004659B5" w:rsidRDefault="004659B5" w:rsidP="00814F40">
      <w:pPr>
        <w:ind w:firstLine="90"/>
      </w:pPr>
    </w:p>
    <w:p w:rsidR="004C1A83" w:rsidRPr="004B78CB" w:rsidRDefault="004C1A83" w:rsidP="004C1A83">
      <w:pPr>
        <w:pStyle w:val="Caption"/>
        <w:rPr>
          <w:b/>
          <w:sz w:val="22"/>
          <w:szCs w:val="22"/>
        </w:rPr>
      </w:pPr>
      <w:bookmarkStart w:id="807" w:name="_Toc5957042"/>
      <w:bookmarkStart w:id="808" w:name="_Toc8741689"/>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w:t>
      </w:r>
      <w:r w:rsidR="00304FFB">
        <w:rPr>
          <w:noProof/>
        </w:rPr>
        <w:fldChar w:fldCharType="end"/>
      </w:r>
      <w:r>
        <w:t>Usecase tổng quát</w:t>
      </w:r>
      <w:bookmarkEnd w:id="807"/>
      <w:bookmarkEnd w:id="808"/>
    </w:p>
    <w:p w:rsidR="001A08FA" w:rsidRPr="00523A4F" w:rsidRDefault="001A08FA" w:rsidP="00585F4E"/>
    <w:p w:rsidR="001A08FA" w:rsidRPr="00523A4F" w:rsidRDefault="00CC4B10" w:rsidP="001A08FA">
      <w:pPr>
        <w:pStyle w:val="Heading3"/>
        <w:rPr>
          <w:rFonts w:cs="Times New Roman"/>
        </w:rPr>
      </w:pPr>
      <w:bookmarkStart w:id="809" w:name="_Toc5956932"/>
      <w:bookmarkStart w:id="810" w:name="_Toc8806714"/>
      <w:r>
        <w:t>Danh sách các tác nhân và mô tả</w:t>
      </w:r>
      <w:bookmarkEnd w:id="809"/>
      <w:bookmarkEnd w:id="810"/>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811" w:name="_Toc5956995"/>
      <w:bookmarkStart w:id="812" w:name="_Toc8741805"/>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1</w:t>
      </w:r>
      <w:r w:rsidR="00304FFB">
        <w:rPr>
          <w:noProof/>
        </w:rPr>
        <w:fldChar w:fldCharType="end"/>
      </w:r>
      <w:r>
        <w:t xml:space="preserve"> Danh sách tác nhân và mô tả</w:t>
      </w:r>
      <w:bookmarkEnd w:id="811"/>
      <w:bookmarkEnd w:id="812"/>
    </w:p>
    <w:p w:rsidR="00F35319" w:rsidRPr="00523A4F" w:rsidRDefault="00F35319" w:rsidP="00F35319">
      <w:pPr>
        <w:pStyle w:val="Heading3"/>
        <w:rPr>
          <w:rFonts w:cs="Times New Roman"/>
        </w:rPr>
      </w:pPr>
      <w:bookmarkStart w:id="813" w:name="_Toc8806715"/>
      <w:r>
        <w:t>Danh sách Usecase và mô tả</w:t>
      </w:r>
      <w:bookmarkEnd w:id="813"/>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595A7D">
            <w:pPr>
              <w:spacing w:before="0"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595A7D">
            <w:pPr>
              <w:spacing w:before="0"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595A7D">
            <w:pPr>
              <w:spacing w:before="0"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595A7D">
            <w:pPr>
              <w:spacing w:before="0"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595A7D">
            <w:pPr>
              <w:spacing w:before="0"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 xml:space="preserve">Cap nhat </w:t>
            </w:r>
            <w:r w:rsidRPr="007E0824">
              <w:rPr>
                <w:szCs w:val="26"/>
              </w:rPr>
              <w:lastRenderedPageBreak/>
              <w:t>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lại ảnh đại diện cá </w:t>
            </w:r>
            <w:r>
              <w:rPr>
                <w:rFonts w:ascii="Times New Roman" w:hAnsi="Times New Roman"/>
                <w:b w:val="0"/>
                <w:bCs w:val="0"/>
                <w:sz w:val="26"/>
                <w:szCs w:val="26"/>
              </w:rPr>
              <w:lastRenderedPageBreak/>
              <w:t>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595A7D">
            <w:pPr>
              <w:spacing w:before="0"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595A7D">
            <w:pPr>
              <w:spacing w:before="0" w:beforeAutospacing="0" w:after="0" w:afterAutospacing="0"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595A7D">
            <w:pPr>
              <w:spacing w:before="0" w:beforeAutospacing="0" w:after="0" w:afterAutospacing="0"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595A7D">
            <w:pPr>
              <w:spacing w:before="0" w:beforeAutospacing="0" w:after="0" w:afterAutospacing="0"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595A7D">
            <w:pPr>
              <w:spacing w:before="0" w:beforeAutospacing="0" w:after="0" w:afterAutospacing="0" w:line="360" w:lineRule="auto"/>
              <w:ind w:firstLine="224"/>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595A7D">
            <w:pPr>
              <w:spacing w:before="0" w:beforeAutospacing="0" w:after="0" w:afterAutospacing="0"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w:t>
            </w:r>
            <w:r w:rsidR="0025552B">
              <w:rPr>
                <w:szCs w:val="26"/>
              </w:rPr>
              <w:t>t</w:t>
            </w:r>
            <w:r>
              <w:rPr>
                <w:szCs w:val="26"/>
              </w:rPr>
              <w:t xml:space="preserve"> thông tin kinh nghiệm </w:t>
            </w:r>
            <w:r>
              <w:rPr>
                <w:szCs w:val="26"/>
              </w:rPr>
              <w:lastRenderedPageBreak/>
              <w:t>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các dự án </w:t>
            </w:r>
            <w:r>
              <w:rPr>
                <w:rFonts w:ascii="Times New Roman" w:hAnsi="Times New Roman"/>
                <w:b w:val="0"/>
                <w:bCs w:val="0"/>
                <w:sz w:val="26"/>
                <w:szCs w:val="26"/>
              </w:rPr>
              <w:lastRenderedPageBreak/>
              <w:t>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595A7D">
            <w:pPr>
              <w:spacing w:before="0" w:beforeAutospacing="0" w:after="0" w:afterAutospacing="0"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 xml:space="preserve">Quan ly du lieu hien thi cua he </w:t>
            </w:r>
            <w:r w:rsidRPr="007E0824">
              <w:rPr>
                <w:szCs w:val="26"/>
              </w:rPr>
              <w:lastRenderedPageBreak/>
              <w:t>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lastRenderedPageBreak/>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595A7D">
            <w:pPr>
              <w:spacing w:before="0" w:beforeAutospacing="0" w:after="0" w:afterAutospacing="0"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keepNext/>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814" w:name="_Toc5956996"/>
      <w:bookmarkStart w:id="815" w:name="_Toc8741806"/>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2</w:t>
      </w:r>
      <w:r w:rsidR="00304FFB">
        <w:rPr>
          <w:noProof/>
        </w:rPr>
        <w:fldChar w:fldCharType="end"/>
      </w:r>
      <w:r>
        <w:t xml:space="preserve"> </w:t>
      </w:r>
      <w:r w:rsidRPr="00022911">
        <w:t>Danh sách Usecase và mô tả</w:t>
      </w:r>
      <w:bookmarkEnd w:id="814"/>
      <w:bookmarkEnd w:id="815"/>
    </w:p>
    <w:p w:rsidR="001A08FA" w:rsidRPr="00523A4F" w:rsidRDefault="00843324" w:rsidP="000348FB">
      <w:pPr>
        <w:pStyle w:val="Heading2"/>
        <w:spacing w:line="360" w:lineRule="auto"/>
        <w:rPr>
          <w:rFonts w:cs="Times New Roman"/>
        </w:rPr>
      </w:pPr>
      <w:bookmarkStart w:id="816" w:name="_Toc8806716"/>
      <w:r>
        <w:t>Đặc tả các yêu cầu chức năng</w:t>
      </w:r>
      <w:bookmarkEnd w:id="816"/>
    </w:p>
    <w:p w:rsidR="001A08FA" w:rsidRDefault="00230412" w:rsidP="000348FB">
      <w:pPr>
        <w:pStyle w:val="Heading3"/>
        <w:spacing w:line="360" w:lineRule="auto"/>
      </w:pPr>
      <w:bookmarkStart w:id="817" w:name="_Toc5956935"/>
      <w:bookmarkStart w:id="818" w:name="_Toc8806717"/>
      <w:r>
        <w:t>UC001</w:t>
      </w:r>
      <w:r w:rsidRPr="00D405DE">
        <w:t xml:space="preserve"> </w:t>
      </w:r>
      <w:r w:rsidR="00745095">
        <w:t>Hỗ</w:t>
      </w:r>
      <w:r w:rsidRPr="007E0824">
        <w:t xml:space="preserve"> tr</w:t>
      </w:r>
      <w:bookmarkEnd w:id="817"/>
      <w:r w:rsidR="00745095">
        <w:t>ợ</w:t>
      </w:r>
      <w:bookmarkEnd w:id="818"/>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819" w:name="_Toc5956997"/>
      <w:bookmarkStart w:id="820" w:name="_Toc8741807"/>
      <w:r w:rsidRPr="00D272A9">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3</w:t>
      </w:r>
      <w:r w:rsidR="00304FFB">
        <w:rPr>
          <w:noProof/>
        </w:rPr>
        <w:fldChar w:fldCharType="end"/>
      </w:r>
      <w:r w:rsidRPr="00D272A9">
        <w:t xml:space="preserve"> Đặc tả UC001</w:t>
      </w:r>
      <w:bookmarkEnd w:id="819"/>
      <w:bookmarkEnd w:id="820"/>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37485C9C" wp14:editId="6E159247">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821" w:name="_Toc5957043"/>
      <w:bookmarkStart w:id="822" w:name="_Toc8741690"/>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w:t>
      </w:r>
      <w:r w:rsidR="00304FFB">
        <w:rPr>
          <w:noProof/>
        </w:rPr>
        <w:fldChar w:fldCharType="end"/>
      </w:r>
      <w:r>
        <w:t xml:space="preserve"> </w:t>
      </w:r>
      <w:r w:rsidRPr="00FC595D">
        <w:t>Activity diagram UC001</w:t>
      </w:r>
      <w:bookmarkEnd w:id="821"/>
      <w:bookmarkEnd w:id="822"/>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4C99A42E" wp14:editId="3D3C5240">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823" w:name="_Toc5957044"/>
      <w:bookmarkStart w:id="824" w:name="_Toc8741691"/>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w:t>
      </w:r>
      <w:r w:rsidR="00304FFB">
        <w:rPr>
          <w:noProof/>
        </w:rPr>
        <w:fldChar w:fldCharType="end"/>
      </w:r>
      <w:r>
        <w:t xml:space="preserve"> </w:t>
      </w:r>
      <w:r w:rsidRPr="00CC5734">
        <w:t>Sequence diagram UC001</w:t>
      </w:r>
      <w:bookmarkEnd w:id="823"/>
      <w:bookmarkEnd w:id="824"/>
    </w:p>
    <w:p w:rsidR="001A08FA" w:rsidRPr="00523A4F" w:rsidRDefault="00FF248D" w:rsidP="000348FB">
      <w:pPr>
        <w:pStyle w:val="Heading3"/>
        <w:spacing w:line="360" w:lineRule="auto"/>
        <w:rPr>
          <w:rFonts w:cs="Times New Roman"/>
        </w:rPr>
      </w:pPr>
      <w:bookmarkStart w:id="825" w:name="_Toc5956936"/>
      <w:bookmarkStart w:id="826" w:name="_Toc8806718"/>
      <w:r>
        <w:t xml:space="preserve">UC001a </w:t>
      </w:r>
      <w:r w:rsidR="00745095">
        <w:t>Tải tài liệu hướng dẫ</w:t>
      </w:r>
      <w:r w:rsidRPr="007E0824">
        <w:t>n</w:t>
      </w:r>
      <w:bookmarkEnd w:id="825"/>
      <w:bookmarkEnd w:id="826"/>
    </w:p>
    <w:p w:rsidR="008C1445" w:rsidRDefault="008C1445" w:rsidP="000348FB">
      <w:pPr>
        <w:pStyle w:val="Heading4"/>
        <w:spacing w:line="360" w:lineRule="auto"/>
        <w:rPr>
          <w:i/>
        </w:rPr>
      </w:pPr>
      <w:bookmarkStart w:id="827"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828" w:name="_Toc5956998"/>
      <w:bookmarkStart w:id="829" w:name="_Toc8741808"/>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4</w:t>
      </w:r>
      <w:r w:rsidR="00304FFB">
        <w:rPr>
          <w:noProof/>
        </w:rPr>
        <w:fldChar w:fldCharType="end"/>
      </w:r>
      <w:r>
        <w:t xml:space="preserve"> </w:t>
      </w:r>
      <w:r w:rsidRPr="00B0145E">
        <w:t>Đặc tả UC001</w:t>
      </w:r>
      <w:r>
        <w:rPr>
          <w:noProof/>
        </w:rPr>
        <w:t>a</w:t>
      </w:r>
      <w:bookmarkEnd w:id="828"/>
      <w:bookmarkEnd w:id="829"/>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4E2C3D69" wp14:editId="123CCF05">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830" w:name="_Toc5957045"/>
      <w:bookmarkStart w:id="831" w:name="_Toc8741692"/>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w:t>
      </w:r>
      <w:r w:rsidR="00304FFB">
        <w:rPr>
          <w:noProof/>
        </w:rPr>
        <w:fldChar w:fldCharType="end"/>
      </w:r>
      <w:r>
        <w:t xml:space="preserve"> </w:t>
      </w:r>
      <w:r w:rsidRPr="00BD0462">
        <w:t>Activity diagram UC001</w:t>
      </w:r>
      <w:r>
        <w:t>a</w:t>
      </w:r>
      <w:bookmarkEnd w:id="830"/>
      <w:bookmarkEnd w:id="831"/>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41DEBF8B" wp14:editId="19671156">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832" w:name="_Toc5957046"/>
      <w:bookmarkStart w:id="833" w:name="_Toc8741693"/>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w:t>
      </w:r>
      <w:r w:rsidR="00304FFB">
        <w:rPr>
          <w:noProof/>
        </w:rPr>
        <w:fldChar w:fldCharType="end"/>
      </w:r>
      <w:r>
        <w:t xml:space="preserve"> </w:t>
      </w:r>
      <w:r w:rsidRPr="00C56198">
        <w:t>Sequence diagram UC001</w:t>
      </w:r>
      <w:r>
        <w:t>a</w:t>
      </w:r>
      <w:bookmarkEnd w:id="832"/>
      <w:bookmarkEnd w:id="833"/>
    </w:p>
    <w:p w:rsidR="00FD38B7" w:rsidRPr="00FD38B7" w:rsidRDefault="00FD38B7" w:rsidP="000348FB">
      <w:pPr>
        <w:spacing w:line="360" w:lineRule="auto"/>
      </w:pPr>
    </w:p>
    <w:p w:rsidR="007E6CE0" w:rsidRPr="007E6CE0" w:rsidRDefault="00926091" w:rsidP="000348FB">
      <w:pPr>
        <w:pStyle w:val="Heading3"/>
        <w:spacing w:line="360" w:lineRule="auto"/>
      </w:pPr>
      <w:bookmarkStart w:id="834" w:name="_Toc8806719"/>
      <w:r>
        <w:t>UC001b</w:t>
      </w:r>
      <w:r w:rsidRPr="00D405DE">
        <w:t xml:space="preserve"> </w:t>
      </w:r>
      <w:r w:rsidR="00745095">
        <w:t>Xuất hồ sơ cá nhâ</w:t>
      </w:r>
      <w:r w:rsidRPr="007E0824">
        <w:t>n</w:t>
      </w:r>
      <w:bookmarkEnd w:id="827"/>
      <w:bookmarkEnd w:id="834"/>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835" w:name="_Toc8741809"/>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5</w:t>
      </w:r>
      <w:r w:rsidR="00304FFB">
        <w:rPr>
          <w:noProof/>
        </w:rPr>
        <w:fldChar w:fldCharType="end"/>
      </w:r>
      <w:r w:rsidR="000B087D">
        <w:rPr>
          <w:noProof/>
        </w:rPr>
        <w:t xml:space="preserve"> </w:t>
      </w:r>
      <w:r w:rsidRPr="009C5ABE">
        <w:rPr>
          <w:noProof/>
        </w:rPr>
        <w:t>Đặc tả UC001b</w:t>
      </w:r>
      <w:bookmarkEnd w:id="835"/>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2210E1EB" wp14:editId="7CB7A765">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836" w:name="_Toc5957047"/>
      <w:bookmarkStart w:id="837" w:name="_Toc8741694"/>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6</w:t>
      </w:r>
      <w:r w:rsidR="00304FFB">
        <w:rPr>
          <w:noProof/>
        </w:rPr>
        <w:fldChar w:fldCharType="end"/>
      </w:r>
      <w:r>
        <w:t xml:space="preserve"> </w:t>
      </w:r>
      <w:r w:rsidRPr="00D35318">
        <w:t>Activity diagram UC001</w:t>
      </w:r>
      <w:r>
        <w:t>b</w:t>
      </w:r>
      <w:bookmarkEnd w:id="836"/>
      <w:bookmarkEnd w:id="837"/>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2C9DC248" wp14:editId="3B330FE9">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838" w:name="_Toc5957048"/>
      <w:bookmarkStart w:id="839" w:name="_Toc8741695"/>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w:t>
      </w:r>
      <w:r w:rsidR="00304FFB">
        <w:rPr>
          <w:noProof/>
        </w:rPr>
        <w:fldChar w:fldCharType="end"/>
      </w:r>
      <w:r>
        <w:t xml:space="preserve"> </w:t>
      </w:r>
      <w:r w:rsidRPr="003175F2">
        <w:t>Sequence diagram UC001</w:t>
      </w:r>
      <w:r>
        <w:t>b</w:t>
      </w:r>
      <w:bookmarkEnd w:id="838"/>
      <w:bookmarkEnd w:id="839"/>
    </w:p>
    <w:p w:rsidR="00897787" w:rsidRPr="00897787" w:rsidRDefault="00897787" w:rsidP="000348FB">
      <w:pPr>
        <w:spacing w:line="360" w:lineRule="auto"/>
      </w:pPr>
    </w:p>
    <w:p w:rsidR="00FF248D" w:rsidRDefault="00926091" w:rsidP="000348FB">
      <w:pPr>
        <w:pStyle w:val="Heading3"/>
        <w:spacing w:line="360" w:lineRule="auto"/>
      </w:pPr>
      <w:bookmarkStart w:id="840" w:name="_Toc5956938"/>
      <w:bookmarkStart w:id="841" w:name="_Toc8806720"/>
      <w:r>
        <w:t>UC001c</w:t>
      </w:r>
      <w:r w:rsidRPr="00D405DE">
        <w:t xml:space="preserve"> </w:t>
      </w:r>
      <w:r w:rsidR="00745095">
        <w:t>Upload hồ sơ cá nhâ</w:t>
      </w:r>
      <w:r w:rsidRPr="007E0824">
        <w:t>n</w:t>
      </w:r>
      <w:bookmarkEnd w:id="840"/>
      <w:bookmarkEnd w:id="8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50EA0">
            <w:pPr>
              <w:pStyle w:val="InfoBlue"/>
              <w:keepNext/>
              <w:numPr>
                <w:ilvl w:val="1"/>
                <w:numId w:val="13"/>
              </w:numPr>
              <w:spacing w:before="0" w:beforeAutospacing="0" w:after="0" w:afterAutospacing="0" w:line="36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842" w:name="_Toc8741810"/>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6</w:t>
      </w:r>
      <w:r w:rsidR="00304FFB">
        <w:rPr>
          <w:noProof/>
        </w:rPr>
        <w:fldChar w:fldCharType="end"/>
      </w:r>
      <w:r w:rsidR="000B087D">
        <w:rPr>
          <w:noProof/>
        </w:rPr>
        <w:t xml:space="preserve"> </w:t>
      </w:r>
      <w:r w:rsidRPr="00A55A0D">
        <w:rPr>
          <w:noProof/>
        </w:rPr>
        <w:t>Đặc tả UC001c</w:t>
      </w:r>
      <w:bookmarkEnd w:id="842"/>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30F629A0" wp14:editId="6EA799A4">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843" w:name="_Toc8741696"/>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w:t>
      </w:r>
      <w:r w:rsidR="00304FFB">
        <w:rPr>
          <w:noProof/>
        </w:rPr>
        <w:fldChar w:fldCharType="end"/>
      </w:r>
      <w:r w:rsidR="000B087D">
        <w:rPr>
          <w:noProof/>
        </w:rPr>
        <w:t xml:space="preserve"> </w:t>
      </w:r>
      <w:r w:rsidRPr="00163E5B">
        <w:rPr>
          <w:noProof/>
        </w:rPr>
        <w:t>Activity diagram UC0</w:t>
      </w:r>
      <w:r>
        <w:rPr>
          <w:noProof/>
        </w:rPr>
        <w:t>01c</w:t>
      </w:r>
      <w:bookmarkEnd w:id="843"/>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2EBE2376" wp14:editId="4F633B82">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844" w:name="_Toc8741697"/>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9</w:t>
      </w:r>
      <w:r w:rsidR="00304FFB">
        <w:rPr>
          <w:noProof/>
        </w:rPr>
        <w:fldChar w:fldCharType="end"/>
      </w:r>
      <w:r w:rsidR="000B087D">
        <w:rPr>
          <w:noProof/>
        </w:rPr>
        <w:t xml:space="preserve"> </w:t>
      </w:r>
      <w:r w:rsidRPr="00B742F2">
        <w:rPr>
          <w:noProof/>
        </w:rPr>
        <w:t>Sequence diagram UC0</w:t>
      </w:r>
      <w:r>
        <w:rPr>
          <w:noProof/>
        </w:rPr>
        <w:t>01c</w:t>
      </w:r>
      <w:bookmarkEnd w:id="844"/>
    </w:p>
    <w:p w:rsidR="00FF248D" w:rsidRDefault="00926091" w:rsidP="000348FB">
      <w:pPr>
        <w:pStyle w:val="Heading3"/>
        <w:spacing w:line="360" w:lineRule="auto"/>
      </w:pPr>
      <w:bookmarkStart w:id="845" w:name="_Toc5956939"/>
      <w:bookmarkStart w:id="846" w:name="_Toc8806721"/>
      <w:r>
        <w:t>UC002</w:t>
      </w:r>
      <w:r w:rsidRPr="00D405DE">
        <w:t xml:space="preserve"> </w:t>
      </w:r>
      <w:r w:rsidR="00745095">
        <w:t>Xem thông tin cá nhâ</w:t>
      </w:r>
      <w:r w:rsidRPr="007E0824">
        <w:t>n</w:t>
      </w:r>
      <w:bookmarkEnd w:id="845"/>
      <w:bookmarkEnd w:id="846"/>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847" w:name="_Toc8741811"/>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7</w:t>
      </w:r>
      <w:r w:rsidR="00304FFB">
        <w:rPr>
          <w:noProof/>
        </w:rPr>
        <w:fldChar w:fldCharType="end"/>
      </w:r>
      <w:r w:rsidR="000B087D">
        <w:rPr>
          <w:noProof/>
        </w:rPr>
        <w:t xml:space="preserve"> </w:t>
      </w:r>
      <w:r w:rsidRPr="00C934F4">
        <w:rPr>
          <w:noProof/>
        </w:rPr>
        <w:t>Đặc tả UC002</w:t>
      </w:r>
      <w:bookmarkEnd w:id="847"/>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2CEEDBAB" wp14:editId="626E091C">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848" w:name="_Toc5957049"/>
      <w:bookmarkStart w:id="849" w:name="_Toc8741698"/>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10</w:t>
      </w:r>
      <w:r w:rsidR="00304FFB">
        <w:rPr>
          <w:noProof/>
        </w:rPr>
        <w:fldChar w:fldCharType="end"/>
      </w:r>
      <w:r>
        <w:t xml:space="preserve"> Activity diagram UC002</w:t>
      </w:r>
      <w:bookmarkEnd w:id="848"/>
      <w:bookmarkEnd w:id="849"/>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326056C8" wp14:editId="34EE07CE">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850" w:name="_Toc5957050"/>
      <w:bookmarkStart w:id="851" w:name="_Toc8741699"/>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11</w:t>
      </w:r>
      <w:r w:rsidR="00304FFB">
        <w:rPr>
          <w:noProof/>
        </w:rPr>
        <w:fldChar w:fldCharType="end"/>
      </w:r>
      <w:r>
        <w:t xml:space="preserve"> </w:t>
      </w:r>
      <w:r w:rsidRPr="0044203F">
        <w:t>Sequence diagram UC00</w:t>
      </w:r>
      <w:r>
        <w:t>2</w:t>
      </w:r>
      <w:bookmarkEnd w:id="850"/>
      <w:bookmarkEnd w:id="851"/>
    </w:p>
    <w:p w:rsidR="00897787" w:rsidRPr="00897787" w:rsidRDefault="00897787" w:rsidP="000348FB">
      <w:pPr>
        <w:spacing w:line="360" w:lineRule="auto"/>
      </w:pPr>
    </w:p>
    <w:p w:rsidR="00FF248D" w:rsidRDefault="00926091" w:rsidP="000348FB">
      <w:pPr>
        <w:pStyle w:val="Heading3"/>
        <w:spacing w:line="360" w:lineRule="auto"/>
      </w:pPr>
      <w:bookmarkStart w:id="852" w:name="_Toc5956940"/>
      <w:bookmarkStart w:id="853" w:name="_Toc8806722"/>
      <w:r>
        <w:t>UC002a</w:t>
      </w:r>
      <w:r w:rsidRPr="00D405DE">
        <w:t xml:space="preserve"> </w:t>
      </w:r>
      <w:r w:rsidR="00745095">
        <w:t>Cập nhật thô</w:t>
      </w:r>
      <w:r>
        <w:t>ng tin</w:t>
      </w:r>
      <w:r w:rsidR="00745095">
        <w:t xml:space="preserve"> cá nhâ</w:t>
      </w:r>
      <w:r w:rsidRPr="007E0824">
        <w:t>n</w:t>
      </w:r>
      <w:bookmarkEnd w:id="852"/>
      <w:bookmarkEnd w:id="85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854" w:name="_Toc8741812"/>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8</w:t>
      </w:r>
      <w:r w:rsidR="00304FFB">
        <w:rPr>
          <w:noProof/>
        </w:rPr>
        <w:fldChar w:fldCharType="end"/>
      </w:r>
      <w:r w:rsidR="000B087D">
        <w:rPr>
          <w:noProof/>
        </w:rPr>
        <w:t xml:space="preserve"> </w:t>
      </w:r>
      <w:r w:rsidRPr="00205CB1">
        <w:rPr>
          <w:noProof/>
        </w:rPr>
        <w:t>Đặc tả UC002a</w:t>
      </w:r>
      <w:bookmarkEnd w:id="854"/>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2AAE38D0" wp14:editId="78C64845">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855" w:name="_Toc5957051"/>
      <w:bookmarkStart w:id="856" w:name="_Toc8741700"/>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12</w:t>
      </w:r>
      <w:r w:rsidR="00304FFB">
        <w:rPr>
          <w:noProof/>
        </w:rPr>
        <w:fldChar w:fldCharType="end"/>
      </w:r>
      <w:r>
        <w:t xml:space="preserve"> </w:t>
      </w:r>
      <w:r w:rsidRPr="00F072AF">
        <w:t>Activity diagram UC00</w:t>
      </w:r>
      <w:r>
        <w:t>2a</w:t>
      </w:r>
      <w:bookmarkEnd w:id="855"/>
      <w:bookmarkEnd w:id="856"/>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69CF6E8F" wp14:editId="55D14894">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857" w:name="_Toc5957052"/>
      <w:bookmarkStart w:id="858" w:name="_Toc8741701"/>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13</w:t>
      </w:r>
      <w:r w:rsidR="00304FFB">
        <w:rPr>
          <w:noProof/>
        </w:rPr>
        <w:fldChar w:fldCharType="end"/>
      </w:r>
      <w:r>
        <w:t xml:space="preserve"> </w:t>
      </w:r>
      <w:r w:rsidRPr="00DD7A6C">
        <w:t>Sequence diagram UC00</w:t>
      </w:r>
      <w:r>
        <w:t>2a</w:t>
      </w:r>
      <w:bookmarkEnd w:id="857"/>
      <w:bookmarkEnd w:id="858"/>
    </w:p>
    <w:p w:rsidR="00FF248D" w:rsidRDefault="00926091" w:rsidP="000348FB">
      <w:pPr>
        <w:pStyle w:val="Heading3"/>
        <w:spacing w:line="360" w:lineRule="auto"/>
      </w:pPr>
      <w:bookmarkStart w:id="859" w:name="_Toc5956941"/>
      <w:bookmarkStart w:id="860" w:name="_Toc8806723"/>
      <w:r>
        <w:t>UC002b</w:t>
      </w:r>
      <w:r w:rsidRPr="00D405DE">
        <w:t xml:space="preserve"> </w:t>
      </w:r>
      <w:r>
        <w:t>C</w:t>
      </w:r>
      <w:r w:rsidR="00745095">
        <w:t>ập nhậ</w:t>
      </w:r>
      <w:r>
        <w:t xml:space="preserve">t summary </w:t>
      </w:r>
      <w:r w:rsidR="00745095">
        <w:t>cá nhâ</w:t>
      </w:r>
      <w:r w:rsidRPr="007E0824">
        <w:t>n</w:t>
      </w:r>
      <w:bookmarkEnd w:id="859"/>
      <w:bookmarkEnd w:id="860"/>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861" w:name="_Toc8741813"/>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9</w:t>
      </w:r>
      <w:r w:rsidR="00304FFB">
        <w:rPr>
          <w:noProof/>
        </w:rPr>
        <w:fldChar w:fldCharType="end"/>
      </w:r>
      <w:r w:rsidR="000B087D">
        <w:rPr>
          <w:noProof/>
        </w:rPr>
        <w:t xml:space="preserve"> </w:t>
      </w:r>
      <w:r w:rsidRPr="00A71C99">
        <w:rPr>
          <w:noProof/>
        </w:rPr>
        <w:t>Đặc tả UC002b</w:t>
      </w:r>
      <w:bookmarkEnd w:id="861"/>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58DA2D6E" wp14:editId="450DC2BB">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862" w:name="_Toc5957053"/>
      <w:bookmarkStart w:id="863" w:name="_Toc8741702"/>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14</w:t>
      </w:r>
      <w:r w:rsidR="00304FFB">
        <w:rPr>
          <w:noProof/>
        </w:rPr>
        <w:fldChar w:fldCharType="end"/>
      </w:r>
      <w:r>
        <w:t xml:space="preserve"> </w:t>
      </w:r>
      <w:r w:rsidRPr="00E764C6">
        <w:t>Activity diagram UC00</w:t>
      </w:r>
      <w:r>
        <w:t>2b</w:t>
      </w:r>
      <w:bookmarkEnd w:id="862"/>
      <w:bookmarkEnd w:id="863"/>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3BF45DBF" wp14:editId="28BD2BC0">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864" w:name="_Toc5957054"/>
      <w:bookmarkStart w:id="865" w:name="_Toc8741703"/>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15</w:t>
      </w:r>
      <w:r w:rsidR="00304FFB">
        <w:rPr>
          <w:noProof/>
        </w:rPr>
        <w:fldChar w:fldCharType="end"/>
      </w:r>
      <w:r>
        <w:t xml:space="preserve"> </w:t>
      </w:r>
      <w:r w:rsidRPr="00C045C5">
        <w:t>Sequence diagram UC00</w:t>
      </w:r>
      <w:r>
        <w:t>2b</w:t>
      </w:r>
      <w:bookmarkEnd w:id="864"/>
      <w:bookmarkEnd w:id="865"/>
    </w:p>
    <w:p w:rsidR="00FF248D" w:rsidRDefault="00926091" w:rsidP="000348FB">
      <w:pPr>
        <w:pStyle w:val="Heading3"/>
        <w:spacing w:line="360" w:lineRule="auto"/>
      </w:pPr>
      <w:bookmarkStart w:id="866" w:name="_Toc5956942"/>
      <w:bookmarkStart w:id="867" w:name="_Toc8806724"/>
      <w:r>
        <w:t>UC002c</w:t>
      </w:r>
      <w:r w:rsidRPr="00D405DE">
        <w:t xml:space="preserve"> </w:t>
      </w:r>
      <w:r w:rsidR="00745095">
        <w:t>Cập nhật</w:t>
      </w:r>
      <w:r>
        <w:t xml:space="preserve"> avatar </w:t>
      </w:r>
      <w:r w:rsidR="00745095">
        <w:t>cá nhâ</w:t>
      </w:r>
      <w:r w:rsidRPr="007E0824">
        <w:t>n</w:t>
      </w:r>
      <w:bookmarkEnd w:id="866"/>
      <w:bookmarkEnd w:id="867"/>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868" w:name="_Toc8741814"/>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10</w:t>
      </w:r>
      <w:r w:rsidR="00304FFB">
        <w:rPr>
          <w:noProof/>
        </w:rPr>
        <w:fldChar w:fldCharType="end"/>
      </w:r>
      <w:r>
        <w:rPr>
          <w:noProof/>
        </w:rPr>
        <w:t xml:space="preserve"> </w:t>
      </w:r>
      <w:r w:rsidRPr="00404274">
        <w:rPr>
          <w:noProof/>
        </w:rPr>
        <w:t>Đặc tả UC002c</w:t>
      </w:r>
      <w:bookmarkEnd w:id="868"/>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7C442389" wp14:editId="5D144736">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869" w:name="_Toc5957055"/>
      <w:bookmarkStart w:id="870" w:name="_Toc8741704"/>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16</w:t>
      </w:r>
      <w:r w:rsidR="00304FFB">
        <w:rPr>
          <w:noProof/>
        </w:rPr>
        <w:fldChar w:fldCharType="end"/>
      </w:r>
      <w:r>
        <w:t xml:space="preserve"> </w:t>
      </w:r>
      <w:r w:rsidRPr="006E57E9">
        <w:t>Activity diagram UC00</w:t>
      </w:r>
      <w:r>
        <w:t>2c</w:t>
      </w:r>
      <w:bookmarkEnd w:id="869"/>
      <w:bookmarkEnd w:id="870"/>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6DFCD9FA" wp14:editId="18433339">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871" w:name="_Toc5957056"/>
      <w:bookmarkStart w:id="872" w:name="_Toc8741705"/>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17</w:t>
      </w:r>
      <w:r w:rsidR="00304FFB">
        <w:rPr>
          <w:noProof/>
        </w:rPr>
        <w:fldChar w:fldCharType="end"/>
      </w:r>
      <w:r>
        <w:t xml:space="preserve"> </w:t>
      </w:r>
      <w:r w:rsidRPr="003B57CD">
        <w:t>Sequence diagram UC00</w:t>
      </w:r>
      <w:r>
        <w:t>2c</w:t>
      </w:r>
      <w:bookmarkEnd w:id="871"/>
      <w:bookmarkEnd w:id="872"/>
    </w:p>
    <w:p w:rsidR="00FF248D" w:rsidRDefault="00745095" w:rsidP="000348FB">
      <w:pPr>
        <w:pStyle w:val="Heading3"/>
        <w:spacing w:line="360" w:lineRule="auto"/>
      </w:pPr>
      <w:bookmarkStart w:id="873" w:name="_Toc5956943"/>
      <w:bookmarkStart w:id="874" w:name="_Toc8806725"/>
      <w:r>
        <w:t>UC003 Thêm chứ</w:t>
      </w:r>
      <w:r w:rsidR="00926091">
        <w:t>ng ch</w:t>
      </w:r>
      <w:bookmarkEnd w:id="873"/>
      <w:r>
        <w:t>ỉ</w:t>
      </w:r>
      <w:bookmarkEnd w:id="87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875" w:name="_Toc8741815"/>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11</w:t>
      </w:r>
      <w:r w:rsidR="00304FFB">
        <w:rPr>
          <w:noProof/>
        </w:rPr>
        <w:fldChar w:fldCharType="end"/>
      </w:r>
      <w:r>
        <w:rPr>
          <w:noProof/>
        </w:rPr>
        <w:t xml:space="preserve"> </w:t>
      </w:r>
      <w:r w:rsidRPr="00687F22">
        <w:rPr>
          <w:noProof/>
        </w:rPr>
        <w:t>Đặc tả UC003</w:t>
      </w:r>
      <w:bookmarkEnd w:id="875"/>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6510DEA8" wp14:editId="533AC1C6">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876" w:name="_Toc5957057"/>
      <w:bookmarkStart w:id="877" w:name="_Toc8741706"/>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18</w:t>
      </w:r>
      <w:r w:rsidR="00304FFB">
        <w:rPr>
          <w:noProof/>
        </w:rPr>
        <w:fldChar w:fldCharType="end"/>
      </w:r>
      <w:r>
        <w:t xml:space="preserve"> </w:t>
      </w:r>
      <w:r w:rsidRPr="00B31EDA">
        <w:t>Activity diagram UC00</w:t>
      </w:r>
      <w:r>
        <w:t>3</w:t>
      </w:r>
      <w:bookmarkEnd w:id="876"/>
      <w:bookmarkEnd w:id="877"/>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1028B49B" wp14:editId="04A55276">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878" w:name="_Toc5957058"/>
      <w:bookmarkStart w:id="879" w:name="_Toc8741707"/>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19</w:t>
      </w:r>
      <w:r w:rsidR="00304FFB">
        <w:rPr>
          <w:noProof/>
        </w:rPr>
        <w:fldChar w:fldCharType="end"/>
      </w:r>
      <w:r>
        <w:t xml:space="preserve"> </w:t>
      </w:r>
      <w:r w:rsidRPr="00093770">
        <w:t>Sequence diagram UC00</w:t>
      </w:r>
      <w:r>
        <w:t>3</w:t>
      </w:r>
      <w:bookmarkEnd w:id="878"/>
      <w:bookmarkEnd w:id="879"/>
    </w:p>
    <w:p w:rsidR="00FF248D" w:rsidRDefault="00926091" w:rsidP="000348FB">
      <w:pPr>
        <w:pStyle w:val="Heading3"/>
        <w:spacing w:line="360" w:lineRule="auto"/>
      </w:pPr>
      <w:bookmarkStart w:id="880" w:name="_Toc5956944"/>
      <w:bookmarkStart w:id="881" w:name="_Toc8806726"/>
      <w:r>
        <w:lastRenderedPageBreak/>
        <w:t>UC004</w:t>
      </w:r>
      <w:r w:rsidRPr="00D405DE">
        <w:t xml:space="preserve"> </w:t>
      </w:r>
      <w:r w:rsidR="00745095">
        <w:t>Xem thông tin chứ</w:t>
      </w:r>
      <w:r>
        <w:t>ng ch</w:t>
      </w:r>
      <w:bookmarkEnd w:id="880"/>
      <w:r w:rsidR="00745095">
        <w:t>ỉ</w:t>
      </w:r>
      <w:bookmarkEnd w:id="881"/>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882" w:name="_Toc8741816"/>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12</w:t>
      </w:r>
      <w:r w:rsidR="00304FFB">
        <w:rPr>
          <w:noProof/>
        </w:rPr>
        <w:fldChar w:fldCharType="end"/>
      </w:r>
      <w:r>
        <w:t xml:space="preserve"> Đặc tả UC004</w:t>
      </w:r>
      <w:bookmarkEnd w:id="882"/>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55593C87" wp14:editId="5B73E1B4">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883" w:name="_Toc5957059"/>
      <w:bookmarkStart w:id="884" w:name="_Toc8741708"/>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20</w:t>
      </w:r>
      <w:r w:rsidR="00304FFB">
        <w:rPr>
          <w:noProof/>
        </w:rPr>
        <w:fldChar w:fldCharType="end"/>
      </w:r>
      <w:r>
        <w:t xml:space="preserve"> </w:t>
      </w:r>
      <w:r w:rsidRPr="00E55097">
        <w:t>Activity diagram UC00</w:t>
      </w:r>
      <w:r>
        <w:t>4</w:t>
      </w:r>
      <w:bookmarkEnd w:id="883"/>
      <w:bookmarkEnd w:id="884"/>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07A6AE5B" wp14:editId="207B851E">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885" w:name="_Toc5957060"/>
      <w:bookmarkStart w:id="886" w:name="_Toc8741709"/>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21</w:t>
      </w:r>
      <w:r w:rsidR="00304FFB">
        <w:rPr>
          <w:noProof/>
        </w:rPr>
        <w:fldChar w:fldCharType="end"/>
      </w:r>
      <w:r>
        <w:t xml:space="preserve"> </w:t>
      </w:r>
      <w:r w:rsidRPr="002E297B">
        <w:t>Sequence diagram UC00</w:t>
      </w:r>
      <w:r>
        <w:t>4</w:t>
      </w:r>
      <w:bookmarkEnd w:id="885"/>
      <w:bookmarkEnd w:id="886"/>
    </w:p>
    <w:p w:rsidR="00897787" w:rsidRPr="00897787" w:rsidRDefault="00897787" w:rsidP="000348FB">
      <w:pPr>
        <w:spacing w:line="360" w:lineRule="auto"/>
      </w:pPr>
    </w:p>
    <w:p w:rsidR="00FF248D" w:rsidRDefault="00926091" w:rsidP="000348FB">
      <w:pPr>
        <w:pStyle w:val="Heading3"/>
        <w:spacing w:line="360" w:lineRule="auto"/>
      </w:pPr>
      <w:bookmarkStart w:id="887" w:name="_Toc5956945"/>
      <w:bookmarkStart w:id="888" w:name="_Toc8806727"/>
      <w:r>
        <w:t>UC004a</w:t>
      </w:r>
      <w:r w:rsidRPr="00D405DE">
        <w:t xml:space="preserve"> </w:t>
      </w:r>
      <w:r w:rsidR="00745095">
        <w:t>Xóa chứ</w:t>
      </w:r>
      <w:r>
        <w:t>ng ch</w:t>
      </w:r>
      <w:bookmarkEnd w:id="887"/>
      <w:r w:rsidR="00745095">
        <w:t>ỉ</w:t>
      </w:r>
      <w:bookmarkEnd w:id="88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889" w:name="_Toc8741817"/>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13</w:t>
      </w:r>
      <w:r w:rsidR="00304FFB">
        <w:rPr>
          <w:noProof/>
        </w:rPr>
        <w:fldChar w:fldCharType="end"/>
      </w:r>
      <w:r w:rsidR="00BD782B">
        <w:rPr>
          <w:noProof/>
        </w:rPr>
        <w:t xml:space="preserve"> </w:t>
      </w:r>
      <w:r w:rsidRPr="00C44FB6">
        <w:rPr>
          <w:noProof/>
        </w:rPr>
        <w:t>Đặc tả UC004a</w:t>
      </w:r>
      <w:bookmarkEnd w:id="889"/>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890" w:name="_Toc5957061"/>
      <w:bookmarkStart w:id="891" w:name="_Toc8741710"/>
      <w:r>
        <w:rPr>
          <w:noProof/>
        </w:rPr>
        <w:lastRenderedPageBreak/>
        <w:drawing>
          <wp:anchor distT="0" distB="0" distL="114300" distR="114300" simplePos="0" relativeHeight="251681792" behindDoc="0" locked="0" layoutInCell="1" allowOverlap="1" wp14:anchorId="3DAEA23F" wp14:editId="6F931643">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22</w:t>
      </w:r>
      <w:r w:rsidR="00304FFB">
        <w:rPr>
          <w:noProof/>
        </w:rPr>
        <w:fldChar w:fldCharType="end"/>
      </w:r>
      <w:r>
        <w:t xml:space="preserve"> </w:t>
      </w:r>
      <w:r w:rsidRPr="008E05A5">
        <w:t>Activity diagram UC00</w:t>
      </w:r>
      <w:r>
        <w:t>4a</w:t>
      </w:r>
      <w:bookmarkEnd w:id="890"/>
      <w:bookmarkEnd w:id="891"/>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78C9FE33" wp14:editId="7829E016">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892" w:name="_Toc5957062"/>
      <w:bookmarkStart w:id="893" w:name="_Toc8741711"/>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23</w:t>
      </w:r>
      <w:r w:rsidR="00304FFB">
        <w:rPr>
          <w:noProof/>
        </w:rPr>
        <w:fldChar w:fldCharType="end"/>
      </w:r>
      <w:r>
        <w:t xml:space="preserve"> </w:t>
      </w:r>
      <w:r w:rsidRPr="00493E8F">
        <w:t>Sequence diagram UC00</w:t>
      </w:r>
      <w:r>
        <w:t>4a</w:t>
      </w:r>
      <w:bookmarkEnd w:id="892"/>
      <w:bookmarkEnd w:id="893"/>
    </w:p>
    <w:p w:rsidR="00FF248D" w:rsidRDefault="00926091" w:rsidP="000348FB">
      <w:pPr>
        <w:pStyle w:val="Heading3"/>
        <w:spacing w:line="360" w:lineRule="auto"/>
      </w:pPr>
      <w:bookmarkStart w:id="894" w:name="_Toc5956946"/>
      <w:bookmarkStart w:id="895" w:name="_Toc8806728"/>
      <w:r>
        <w:t>UC004b</w:t>
      </w:r>
      <w:r w:rsidRPr="00D405DE">
        <w:t xml:space="preserve"> </w:t>
      </w:r>
      <w:r w:rsidR="00745095">
        <w:t>Cập nhật chứ</w:t>
      </w:r>
      <w:r>
        <w:t>ng ch</w:t>
      </w:r>
      <w:bookmarkEnd w:id="894"/>
      <w:r w:rsidR="00745095">
        <w:t>ỉ</w:t>
      </w:r>
      <w:bookmarkEnd w:id="89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896" w:name="_Toc8741818"/>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14</w:t>
      </w:r>
      <w:r w:rsidR="00304FFB">
        <w:rPr>
          <w:noProof/>
        </w:rPr>
        <w:fldChar w:fldCharType="end"/>
      </w:r>
      <w:r>
        <w:rPr>
          <w:noProof/>
        </w:rPr>
        <w:t xml:space="preserve"> </w:t>
      </w:r>
      <w:r w:rsidRPr="002F7361">
        <w:rPr>
          <w:noProof/>
        </w:rPr>
        <w:t>Đặc tả UC004b</w:t>
      </w:r>
      <w:bookmarkEnd w:id="896"/>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7986AC0B" wp14:editId="3E830C2B">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897" w:name="_Toc5957063"/>
      <w:bookmarkStart w:id="898" w:name="_Toc8741712"/>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24</w:t>
      </w:r>
      <w:r w:rsidR="00304FFB">
        <w:rPr>
          <w:noProof/>
        </w:rPr>
        <w:fldChar w:fldCharType="end"/>
      </w:r>
      <w:r>
        <w:t xml:space="preserve"> </w:t>
      </w:r>
      <w:r w:rsidRPr="00DE7D64">
        <w:t>Activity diagram UC00</w:t>
      </w:r>
      <w:r>
        <w:t>4b</w:t>
      </w:r>
      <w:bookmarkEnd w:id="897"/>
      <w:bookmarkEnd w:id="898"/>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4476B64C" wp14:editId="193C51EF">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899" w:name="_Toc5957064"/>
      <w:bookmarkStart w:id="900" w:name="_Toc8741713"/>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25</w:t>
      </w:r>
      <w:r w:rsidR="00304FFB">
        <w:rPr>
          <w:noProof/>
        </w:rPr>
        <w:fldChar w:fldCharType="end"/>
      </w:r>
      <w:r>
        <w:t xml:space="preserve"> </w:t>
      </w:r>
      <w:r w:rsidRPr="008D2606">
        <w:t>Sequence diagram UC00</w:t>
      </w:r>
      <w:r>
        <w:t>4b</w:t>
      </w:r>
      <w:bookmarkEnd w:id="899"/>
      <w:bookmarkEnd w:id="900"/>
    </w:p>
    <w:p w:rsidR="00FF248D" w:rsidRDefault="00745095" w:rsidP="000348FB">
      <w:pPr>
        <w:pStyle w:val="Heading3"/>
        <w:spacing w:line="360" w:lineRule="auto"/>
      </w:pPr>
      <w:bookmarkStart w:id="901" w:name="_Toc5956947"/>
      <w:bookmarkStart w:id="902" w:name="_Toc8806729"/>
      <w:r>
        <w:t>UC005 Thêm kinh nghiệm làm việc, UC005a Thêm vai trò vào kinh nghiệm làm việ</w:t>
      </w:r>
      <w:r w:rsidR="00926091">
        <w:t>c</w:t>
      </w:r>
      <w:bookmarkEnd w:id="901"/>
      <w:bookmarkEnd w:id="902"/>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Nhân viên điền thông tin form yêu cầu sau đó chọn add roles. Có thể </w:t>
            </w:r>
            <w:r w:rsidRPr="00131741">
              <w:rPr>
                <w:rFonts w:ascii="Times New Roman" w:hAnsi="Times New Roman" w:cs="Times New Roman"/>
                <w:i w:val="0"/>
                <w:color w:val="auto"/>
                <w:sz w:val="26"/>
                <w:szCs w:val="26"/>
              </w:rPr>
              <w:lastRenderedPageBreak/>
              <w:t>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903" w:name="_Toc8741819"/>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15</w:t>
      </w:r>
      <w:r w:rsidR="00304FFB">
        <w:rPr>
          <w:noProof/>
        </w:rPr>
        <w:fldChar w:fldCharType="end"/>
      </w:r>
      <w:r>
        <w:rPr>
          <w:noProof/>
        </w:rPr>
        <w:t xml:space="preserve"> </w:t>
      </w:r>
      <w:r w:rsidRPr="00F65835">
        <w:rPr>
          <w:noProof/>
        </w:rPr>
        <w:t>Đặc tả UC005, UC005a</w:t>
      </w:r>
      <w:bookmarkEnd w:id="903"/>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3A200CE0" wp14:editId="7A9AB90D">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904" w:name="_Toc5957065"/>
      <w:bookmarkStart w:id="905" w:name="_Toc8741714"/>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26</w:t>
      </w:r>
      <w:r w:rsidR="00304FFB">
        <w:rPr>
          <w:noProof/>
        </w:rPr>
        <w:fldChar w:fldCharType="end"/>
      </w:r>
      <w:r>
        <w:t xml:space="preserve"> </w:t>
      </w:r>
      <w:r w:rsidRPr="00A33473">
        <w:t>Activity diagram UC00</w:t>
      </w:r>
      <w:r>
        <w:t>5</w:t>
      </w:r>
      <w:bookmarkEnd w:id="904"/>
      <w:bookmarkEnd w:id="905"/>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1CBA1319" wp14:editId="297B64CC">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906" w:name="_Toc5957066"/>
      <w:bookmarkStart w:id="907" w:name="_Toc8741715"/>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27</w:t>
      </w:r>
      <w:r w:rsidR="00304FFB">
        <w:rPr>
          <w:noProof/>
        </w:rPr>
        <w:fldChar w:fldCharType="end"/>
      </w:r>
      <w:r>
        <w:t xml:space="preserve"> </w:t>
      </w:r>
      <w:r w:rsidRPr="00824918">
        <w:t>Sequence diagram UC00</w:t>
      </w:r>
      <w:r>
        <w:t>5</w:t>
      </w:r>
      <w:bookmarkEnd w:id="906"/>
      <w:bookmarkEnd w:id="907"/>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908" w:name="_Toc5956948"/>
      <w:bookmarkStart w:id="909" w:name="_Toc8806730"/>
      <w:r>
        <w:t>UC006 Xem thông tin kinh nghiệm làm việ</w:t>
      </w:r>
      <w:r w:rsidR="00926091">
        <w:t xml:space="preserve">c, UC006a </w:t>
      </w:r>
      <w:r w:rsidR="00926091" w:rsidRPr="00D405DE">
        <w:t>Xe</w:t>
      </w:r>
      <w:r>
        <w:t>m thông tin vai trò trong kinh nghiệm làm việ</w:t>
      </w:r>
      <w:r w:rsidR="00926091" w:rsidRPr="00D405DE">
        <w:t>c</w:t>
      </w:r>
      <w:bookmarkEnd w:id="908"/>
      <w:bookmarkEnd w:id="90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910" w:name="_Toc8741820"/>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16</w:t>
      </w:r>
      <w:r w:rsidR="00304FFB">
        <w:rPr>
          <w:noProof/>
        </w:rPr>
        <w:fldChar w:fldCharType="end"/>
      </w:r>
      <w:r w:rsidR="00DF34B1">
        <w:rPr>
          <w:noProof/>
        </w:rPr>
        <w:t xml:space="preserve"> </w:t>
      </w:r>
      <w:r w:rsidRPr="00D776D0">
        <w:rPr>
          <w:noProof/>
        </w:rPr>
        <w:t>Đặc tả UC006, UC006a</w:t>
      </w:r>
      <w:bookmarkEnd w:id="910"/>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7DD6C138" wp14:editId="32BF7CC0">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0348FB">
      <w:pPr>
        <w:keepNext/>
        <w:spacing w:line="360" w:lineRule="auto"/>
        <w:ind w:left="360" w:firstLine="0"/>
      </w:pPr>
    </w:p>
    <w:p w:rsidR="00897787" w:rsidRPr="000B27A7" w:rsidRDefault="00FF39A2" w:rsidP="002F268C">
      <w:pPr>
        <w:pStyle w:val="Caption"/>
        <w:spacing w:line="360" w:lineRule="auto"/>
      </w:pPr>
      <w:bookmarkStart w:id="911" w:name="_Toc5957067"/>
      <w:bookmarkStart w:id="912" w:name="_Toc8741716"/>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28</w:t>
      </w:r>
      <w:r w:rsidR="00304FFB">
        <w:rPr>
          <w:noProof/>
        </w:rPr>
        <w:fldChar w:fldCharType="end"/>
      </w:r>
      <w:r>
        <w:t xml:space="preserve"> </w:t>
      </w:r>
      <w:r w:rsidRPr="0077191F">
        <w:t>Activity diagram UC00</w:t>
      </w:r>
      <w:r>
        <w:t>6</w:t>
      </w:r>
      <w:bookmarkEnd w:id="911"/>
      <w:bookmarkEnd w:id="912"/>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7721B1E1" wp14:editId="62B206AA">
            <wp:simplePos x="0" y="0"/>
            <wp:positionH relativeFrom="column">
              <wp:posOffset>-117475</wp:posOffset>
            </wp:positionH>
            <wp:positionV relativeFrom="paragraph">
              <wp:posOffset>400050</wp:posOffset>
            </wp:positionV>
            <wp:extent cx="5410200" cy="3505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913" w:name="_Toc5957068"/>
      <w:bookmarkStart w:id="914" w:name="_Toc8741717"/>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29</w:t>
      </w:r>
      <w:r w:rsidR="00304FFB">
        <w:rPr>
          <w:noProof/>
        </w:rPr>
        <w:fldChar w:fldCharType="end"/>
      </w:r>
      <w:r>
        <w:t xml:space="preserve"> </w:t>
      </w:r>
      <w:r w:rsidRPr="00290134">
        <w:t>Sequence diagram UC00</w:t>
      </w:r>
      <w:r>
        <w:t>6</w:t>
      </w:r>
      <w:bookmarkEnd w:id="913"/>
      <w:bookmarkEnd w:id="914"/>
    </w:p>
    <w:p w:rsidR="00FF248D" w:rsidRDefault="00926091" w:rsidP="000348FB">
      <w:pPr>
        <w:pStyle w:val="Heading3"/>
        <w:spacing w:line="360" w:lineRule="auto"/>
      </w:pPr>
      <w:bookmarkStart w:id="915" w:name="_Toc5956949"/>
      <w:bookmarkStart w:id="916" w:name="_Toc8806731"/>
      <w:r>
        <w:t>UC006a1</w:t>
      </w:r>
      <w:r w:rsidR="000C462B">
        <w:t xml:space="preserve"> Cập nhật thông tin về vai trò trong kinh nghiệm làm việ</w:t>
      </w:r>
      <w:r w:rsidRPr="00D405DE">
        <w:t>c</w:t>
      </w:r>
      <w:bookmarkEnd w:id="915"/>
      <w:bookmarkEnd w:id="91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917" w:name="_Toc5957011"/>
      <w:bookmarkStart w:id="918" w:name="_Toc8741821"/>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17</w:t>
      </w:r>
      <w:r w:rsidR="00304FFB">
        <w:rPr>
          <w:noProof/>
        </w:rPr>
        <w:fldChar w:fldCharType="end"/>
      </w:r>
      <w:r>
        <w:t xml:space="preserve"> Đặc tả UC006a1</w:t>
      </w:r>
      <w:bookmarkEnd w:id="917"/>
      <w:bookmarkEnd w:id="918"/>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2B68065" wp14:editId="0E689E54">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919" w:name="_Toc5957069"/>
      <w:bookmarkStart w:id="920" w:name="_Toc8741718"/>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30</w:t>
      </w:r>
      <w:r w:rsidR="00304FFB">
        <w:rPr>
          <w:noProof/>
        </w:rPr>
        <w:fldChar w:fldCharType="end"/>
      </w:r>
      <w:r>
        <w:t xml:space="preserve"> </w:t>
      </w:r>
      <w:r w:rsidRPr="00796E4C">
        <w:t>Activity diagram UC00</w:t>
      </w:r>
      <w:r>
        <w:t>6a1</w:t>
      </w:r>
      <w:bookmarkEnd w:id="919"/>
      <w:bookmarkEnd w:id="920"/>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8EA4C0" wp14:editId="21534859">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921" w:name="_Toc5957070"/>
      <w:bookmarkStart w:id="922" w:name="_Toc8741719"/>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31</w:t>
      </w:r>
      <w:r w:rsidR="00304FFB">
        <w:rPr>
          <w:noProof/>
        </w:rPr>
        <w:fldChar w:fldCharType="end"/>
      </w:r>
      <w:r>
        <w:t xml:space="preserve"> </w:t>
      </w:r>
      <w:r w:rsidRPr="009F5AC9">
        <w:t>Sequence diagram UC00</w:t>
      </w:r>
      <w:r>
        <w:t>6a1</w:t>
      </w:r>
      <w:bookmarkEnd w:id="921"/>
      <w:bookmarkEnd w:id="922"/>
    </w:p>
    <w:p w:rsidR="00FF248D" w:rsidRDefault="00926091" w:rsidP="000348FB">
      <w:pPr>
        <w:pStyle w:val="Heading3"/>
        <w:spacing w:line="360" w:lineRule="auto"/>
      </w:pPr>
      <w:bookmarkStart w:id="923" w:name="_Toc5956950"/>
      <w:bookmarkStart w:id="924" w:name="_Toc8806732"/>
      <w:r>
        <w:t>UC006a2</w:t>
      </w:r>
      <w:r w:rsidR="000C462B">
        <w:t xml:space="preserve"> Xóaa vai trò trong kinh nghiệm làm việ</w:t>
      </w:r>
      <w:r w:rsidRPr="00D405DE">
        <w:t>c</w:t>
      </w:r>
      <w:bookmarkEnd w:id="923"/>
      <w:bookmarkEnd w:id="92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925" w:name="_Toc8741822"/>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18</w:t>
      </w:r>
      <w:r w:rsidR="00304FFB">
        <w:rPr>
          <w:noProof/>
        </w:rPr>
        <w:fldChar w:fldCharType="end"/>
      </w:r>
      <w:r>
        <w:rPr>
          <w:noProof/>
        </w:rPr>
        <w:t xml:space="preserve"> </w:t>
      </w:r>
      <w:r w:rsidRPr="009E7162">
        <w:rPr>
          <w:noProof/>
        </w:rPr>
        <w:t>Đặc tả UC006a2</w:t>
      </w:r>
      <w:bookmarkEnd w:id="925"/>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30B35B5" wp14:editId="30181D26">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926" w:name="_Toc5957071"/>
      <w:bookmarkStart w:id="927" w:name="_Toc8741720"/>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32</w:t>
      </w:r>
      <w:r w:rsidR="00304FFB">
        <w:rPr>
          <w:noProof/>
        </w:rPr>
        <w:fldChar w:fldCharType="end"/>
      </w:r>
      <w:r>
        <w:t xml:space="preserve"> </w:t>
      </w:r>
      <w:r w:rsidRPr="00851CA8">
        <w:t>Activity diagram UC00</w:t>
      </w:r>
      <w:r>
        <w:t>6a2</w:t>
      </w:r>
      <w:bookmarkEnd w:id="926"/>
      <w:bookmarkEnd w:id="927"/>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2822FDB8" wp14:editId="616C372F">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928" w:name="_Toc5957072"/>
      <w:bookmarkStart w:id="929" w:name="_Toc8741721"/>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33</w:t>
      </w:r>
      <w:r w:rsidR="00304FFB">
        <w:rPr>
          <w:noProof/>
        </w:rPr>
        <w:fldChar w:fldCharType="end"/>
      </w:r>
      <w:r>
        <w:t xml:space="preserve"> </w:t>
      </w:r>
      <w:r w:rsidRPr="00093521">
        <w:t>Sequence diagram UC00</w:t>
      </w:r>
      <w:r>
        <w:t>6a2</w:t>
      </w:r>
      <w:bookmarkEnd w:id="928"/>
      <w:bookmarkEnd w:id="929"/>
    </w:p>
    <w:p w:rsidR="00FF248D" w:rsidRDefault="000C462B" w:rsidP="000348FB">
      <w:pPr>
        <w:pStyle w:val="Heading3"/>
        <w:spacing w:line="360" w:lineRule="auto"/>
      </w:pPr>
      <w:bookmarkStart w:id="930" w:name="_Toc5956951"/>
      <w:bookmarkStart w:id="931" w:name="_Toc8806733"/>
      <w:r>
        <w:t>UC006b Cập nhật thông tin kinh nghiệm làm việ</w:t>
      </w:r>
      <w:r w:rsidR="00926091">
        <w:t>c</w:t>
      </w:r>
      <w:bookmarkEnd w:id="930"/>
      <w:bookmarkEnd w:id="93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932" w:name="_Toc5957013"/>
      <w:bookmarkStart w:id="933" w:name="_Toc8741823"/>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19</w:t>
      </w:r>
      <w:r w:rsidR="00304FFB">
        <w:rPr>
          <w:noProof/>
        </w:rPr>
        <w:fldChar w:fldCharType="end"/>
      </w:r>
      <w:r>
        <w:t xml:space="preserve"> Đặc tả UC006b</w:t>
      </w:r>
      <w:bookmarkEnd w:id="932"/>
      <w:bookmarkEnd w:id="933"/>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F8E00E3" wp14:editId="55C4ACC6">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934" w:name="_Toc5957073"/>
      <w:bookmarkStart w:id="935" w:name="_Toc8741722"/>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34</w:t>
      </w:r>
      <w:r w:rsidR="00304FFB">
        <w:rPr>
          <w:noProof/>
        </w:rPr>
        <w:fldChar w:fldCharType="end"/>
      </w:r>
      <w:r>
        <w:t xml:space="preserve"> </w:t>
      </w:r>
      <w:r w:rsidRPr="00F4404C">
        <w:t>Activity diagram UC00</w:t>
      </w:r>
      <w:r>
        <w:t>6b</w:t>
      </w:r>
      <w:bookmarkEnd w:id="934"/>
      <w:bookmarkEnd w:id="935"/>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75251D7D" wp14:editId="2BE94464">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936" w:name="_Toc5957074"/>
      <w:bookmarkStart w:id="937" w:name="_Toc8741723"/>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35</w:t>
      </w:r>
      <w:r w:rsidR="00304FFB">
        <w:rPr>
          <w:noProof/>
        </w:rPr>
        <w:fldChar w:fldCharType="end"/>
      </w:r>
      <w:r>
        <w:t xml:space="preserve"> </w:t>
      </w:r>
      <w:r w:rsidRPr="00C67775">
        <w:t>Sequence diagram UC00</w:t>
      </w:r>
      <w:r>
        <w:t>6b</w:t>
      </w:r>
      <w:bookmarkEnd w:id="936"/>
      <w:bookmarkEnd w:id="937"/>
    </w:p>
    <w:p w:rsidR="00FF248D" w:rsidRDefault="00926091" w:rsidP="000348FB">
      <w:pPr>
        <w:pStyle w:val="Heading3"/>
        <w:spacing w:line="360" w:lineRule="auto"/>
      </w:pPr>
      <w:bookmarkStart w:id="938" w:name="_Toc5956952"/>
      <w:bookmarkStart w:id="939" w:name="_Toc8806734"/>
      <w:r>
        <w:t>UC006c</w:t>
      </w:r>
      <w:r w:rsidR="000C462B">
        <w:t xml:space="preserve"> Xóa kinh nghiệm làm việ</w:t>
      </w:r>
      <w:r w:rsidRPr="00D405DE">
        <w:t>c</w:t>
      </w:r>
      <w:bookmarkEnd w:id="938"/>
      <w:bookmarkEnd w:id="93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940" w:name="_Toc5957014"/>
      <w:bookmarkStart w:id="941" w:name="_Toc8741824"/>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20</w:t>
      </w:r>
      <w:r w:rsidR="00304FFB">
        <w:rPr>
          <w:noProof/>
        </w:rPr>
        <w:fldChar w:fldCharType="end"/>
      </w:r>
      <w:r>
        <w:t xml:space="preserve"> Đặc tả UC006c</w:t>
      </w:r>
      <w:bookmarkEnd w:id="940"/>
      <w:bookmarkEnd w:id="941"/>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2EF16D19" wp14:editId="7EF31778">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942" w:name="_Toc5957075"/>
      <w:bookmarkStart w:id="943" w:name="_Toc8741724"/>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36</w:t>
      </w:r>
      <w:r w:rsidR="00304FFB">
        <w:rPr>
          <w:noProof/>
        </w:rPr>
        <w:fldChar w:fldCharType="end"/>
      </w:r>
      <w:r>
        <w:t xml:space="preserve"> </w:t>
      </w:r>
      <w:r w:rsidRPr="00917840">
        <w:t>Activity diagram UC00</w:t>
      </w:r>
      <w:r>
        <w:t>6c</w:t>
      </w:r>
      <w:bookmarkEnd w:id="942"/>
      <w:bookmarkEnd w:id="943"/>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4ED84A0F" wp14:editId="5A9DF7D7">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944" w:name="_Toc5957076"/>
      <w:bookmarkStart w:id="945" w:name="_Toc8741725"/>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37</w:t>
      </w:r>
      <w:r w:rsidR="00304FFB">
        <w:rPr>
          <w:noProof/>
        </w:rPr>
        <w:fldChar w:fldCharType="end"/>
      </w:r>
      <w:r>
        <w:t xml:space="preserve"> </w:t>
      </w:r>
      <w:r w:rsidRPr="00675012">
        <w:t>Sequence diagram UC00</w:t>
      </w:r>
      <w:r>
        <w:t>6c</w:t>
      </w:r>
      <w:bookmarkEnd w:id="944"/>
      <w:bookmarkEnd w:id="945"/>
    </w:p>
    <w:p w:rsidR="00FF248D" w:rsidRDefault="00926091" w:rsidP="000348FB">
      <w:pPr>
        <w:pStyle w:val="Heading3"/>
        <w:spacing w:line="360" w:lineRule="auto"/>
      </w:pPr>
      <w:bookmarkStart w:id="946" w:name="_Toc5956953"/>
      <w:bookmarkStart w:id="947" w:name="_Toc8806735"/>
      <w:r>
        <w:t>UC007</w:t>
      </w:r>
      <w:r w:rsidR="000C462B">
        <w:t xml:space="preserve"> Thêm ngoạ</w:t>
      </w:r>
      <w:r w:rsidRPr="00D405DE">
        <w:t>i ng</w:t>
      </w:r>
      <w:bookmarkEnd w:id="946"/>
      <w:r w:rsidR="000C462B">
        <w:t>ữ</w:t>
      </w:r>
      <w:bookmarkEnd w:id="94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948" w:name="_Toc5957015"/>
      <w:bookmarkStart w:id="949" w:name="_Toc8741825"/>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21</w:t>
      </w:r>
      <w:r w:rsidR="00304FFB">
        <w:rPr>
          <w:noProof/>
        </w:rPr>
        <w:fldChar w:fldCharType="end"/>
      </w:r>
      <w:r>
        <w:t xml:space="preserve"> Đặc tả UC007</w:t>
      </w:r>
      <w:bookmarkEnd w:id="948"/>
      <w:bookmarkEnd w:id="949"/>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7939DD80" wp14:editId="3BF37501">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950" w:name="_Toc5957077"/>
      <w:bookmarkStart w:id="951" w:name="_Toc8741726"/>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38</w:t>
      </w:r>
      <w:r w:rsidR="00304FFB">
        <w:rPr>
          <w:noProof/>
        </w:rPr>
        <w:fldChar w:fldCharType="end"/>
      </w:r>
      <w:r>
        <w:t xml:space="preserve"> </w:t>
      </w:r>
      <w:r w:rsidRPr="008831E8">
        <w:t>Activity diagram UC00</w:t>
      </w:r>
      <w:r>
        <w:t>7</w:t>
      </w:r>
      <w:bookmarkEnd w:id="950"/>
      <w:bookmarkEnd w:id="951"/>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05DC8ACC" wp14:editId="78C56901">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952" w:name="_Toc5957078"/>
      <w:bookmarkStart w:id="953" w:name="_Toc8741727"/>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39</w:t>
      </w:r>
      <w:r w:rsidR="00304FFB">
        <w:rPr>
          <w:noProof/>
        </w:rPr>
        <w:fldChar w:fldCharType="end"/>
      </w:r>
      <w:r>
        <w:t xml:space="preserve"> </w:t>
      </w:r>
      <w:r w:rsidRPr="005B41ED">
        <w:t>Sequence diagram UC00</w:t>
      </w:r>
      <w:r>
        <w:t>7</w:t>
      </w:r>
      <w:bookmarkEnd w:id="952"/>
      <w:bookmarkEnd w:id="953"/>
    </w:p>
    <w:p w:rsidR="00FF248D" w:rsidRDefault="00926091" w:rsidP="000348FB">
      <w:pPr>
        <w:pStyle w:val="Heading3"/>
        <w:spacing w:line="360" w:lineRule="auto"/>
      </w:pPr>
      <w:bookmarkStart w:id="954" w:name="_Toc5956954"/>
      <w:bookmarkStart w:id="955" w:name="_Toc8806736"/>
      <w:r>
        <w:t>UC008</w:t>
      </w:r>
      <w:r w:rsidR="000C462B">
        <w:t xml:space="preserve"> Xem thông tin ngoạ</w:t>
      </w:r>
      <w:r w:rsidRPr="00D405DE">
        <w:t>i ng</w:t>
      </w:r>
      <w:bookmarkEnd w:id="954"/>
      <w:r w:rsidR="000C462B">
        <w:t>ữ</w:t>
      </w:r>
      <w:bookmarkEnd w:id="955"/>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956" w:name="_Toc5957016"/>
      <w:bookmarkStart w:id="957" w:name="_Toc8741826"/>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22</w:t>
      </w:r>
      <w:r w:rsidR="00304FFB">
        <w:rPr>
          <w:noProof/>
        </w:rPr>
        <w:fldChar w:fldCharType="end"/>
      </w:r>
      <w:r>
        <w:t xml:space="preserve"> Đặc tả UC008</w:t>
      </w:r>
      <w:bookmarkEnd w:id="956"/>
      <w:bookmarkEnd w:id="957"/>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485A54B5" wp14:editId="4C707BA5">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958" w:name="_Toc5957079"/>
      <w:bookmarkStart w:id="959" w:name="_Toc8741728"/>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40</w:t>
      </w:r>
      <w:r w:rsidR="00304FFB">
        <w:rPr>
          <w:noProof/>
        </w:rPr>
        <w:fldChar w:fldCharType="end"/>
      </w:r>
      <w:r>
        <w:t xml:space="preserve"> </w:t>
      </w:r>
      <w:r w:rsidRPr="00582A52">
        <w:t>Activity diagram UC00</w:t>
      </w:r>
      <w:r>
        <w:t>8</w:t>
      </w:r>
      <w:bookmarkEnd w:id="958"/>
      <w:bookmarkEnd w:id="959"/>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12444542" wp14:editId="6021A00F">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960" w:name="_Toc5957080"/>
      <w:bookmarkStart w:id="961" w:name="_Toc8741729"/>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41</w:t>
      </w:r>
      <w:r w:rsidR="00304FFB">
        <w:rPr>
          <w:noProof/>
        </w:rPr>
        <w:fldChar w:fldCharType="end"/>
      </w:r>
      <w:r>
        <w:t xml:space="preserve"> </w:t>
      </w:r>
      <w:r w:rsidRPr="00CF3D6E">
        <w:t>Sequence diagram UC00</w:t>
      </w:r>
      <w:r>
        <w:t>8</w:t>
      </w:r>
      <w:bookmarkEnd w:id="960"/>
      <w:bookmarkEnd w:id="961"/>
    </w:p>
    <w:p w:rsidR="00897787" w:rsidRPr="00897787" w:rsidRDefault="00897787" w:rsidP="000348FB">
      <w:pPr>
        <w:spacing w:line="360" w:lineRule="auto"/>
      </w:pPr>
    </w:p>
    <w:p w:rsidR="00FF248D" w:rsidRDefault="00926091" w:rsidP="000348FB">
      <w:pPr>
        <w:pStyle w:val="Heading3"/>
        <w:spacing w:line="360" w:lineRule="auto"/>
      </w:pPr>
      <w:bookmarkStart w:id="962" w:name="_Toc5956955"/>
      <w:bookmarkStart w:id="963" w:name="_Toc8806737"/>
      <w:r>
        <w:t>UC008a</w:t>
      </w:r>
      <w:r w:rsidR="000C462B">
        <w:t xml:space="preserve"> Xóa ngoạ</w:t>
      </w:r>
      <w:r w:rsidRPr="00D405DE">
        <w:t>i ng</w:t>
      </w:r>
      <w:bookmarkEnd w:id="962"/>
      <w:r w:rsidR="000C462B">
        <w:t>ữ</w:t>
      </w:r>
      <w:bookmarkEnd w:id="96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964" w:name="_Toc5957017"/>
      <w:bookmarkStart w:id="965" w:name="_Toc8741827"/>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23</w:t>
      </w:r>
      <w:r w:rsidR="00304FFB">
        <w:rPr>
          <w:noProof/>
        </w:rPr>
        <w:fldChar w:fldCharType="end"/>
      </w:r>
      <w:r>
        <w:t xml:space="preserve"> Đặc tả UC008a</w:t>
      </w:r>
      <w:bookmarkEnd w:id="964"/>
      <w:bookmarkEnd w:id="965"/>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05064A4D" wp14:editId="5D5D2032">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966" w:name="_Toc5957081"/>
      <w:bookmarkStart w:id="967" w:name="_Toc8741730"/>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42</w:t>
      </w:r>
      <w:r w:rsidR="00304FFB">
        <w:rPr>
          <w:noProof/>
        </w:rPr>
        <w:fldChar w:fldCharType="end"/>
      </w:r>
      <w:r>
        <w:t xml:space="preserve"> </w:t>
      </w:r>
      <w:r w:rsidRPr="007F6EEC">
        <w:t>Activity diagram UC00</w:t>
      </w:r>
      <w:r>
        <w:t>8a</w:t>
      </w:r>
      <w:bookmarkEnd w:id="966"/>
      <w:bookmarkEnd w:id="967"/>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58A90F28" wp14:editId="68B748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968" w:name="_Toc5957082"/>
      <w:bookmarkStart w:id="969" w:name="_Toc8741731"/>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43</w:t>
      </w:r>
      <w:r w:rsidR="00304FFB">
        <w:rPr>
          <w:noProof/>
        </w:rPr>
        <w:fldChar w:fldCharType="end"/>
      </w:r>
      <w:r>
        <w:t xml:space="preserve"> </w:t>
      </w:r>
      <w:r w:rsidRPr="0068065F">
        <w:t>Sequence diagram UC00</w:t>
      </w:r>
      <w:r>
        <w:t>8a</w:t>
      </w:r>
      <w:bookmarkEnd w:id="968"/>
      <w:bookmarkEnd w:id="969"/>
    </w:p>
    <w:p w:rsidR="00FF248D" w:rsidRDefault="00926091" w:rsidP="000348FB">
      <w:pPr>
        <w:pStyle w:val="Heading3"/>
        <w:spacing w:line="360" w:lineRule="auto"/>
      </w:pPr>
      <w:bookmarkStart w:id="970" w:name="_Toc5956956"/>
      <w:bookmarkStart w:id="971" w:name="_Toc8806738"/>
      <w:r>
        <w:t>UC008b</w:t>
      </w:r>
      <w:r w:rsidR="000C462B">
        <w:t xml:space="preserve"> Cập nhật ngoạ</w:t>
      </w:r>
      <w:r w:rsidRPr="00D405DE">
        <w:t>i ng</w:t>
      </w:r>
      <w:bookmarkEnd w:id="970"/>
      <w:r w:rsidR="000C462B">
        <w:t>ữ</w:t>
      </w:r>
      <w:bookmarkEnd w:id="97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972" w:name="_Toc5957018"/>
      <w:bookmarkStart w:id="973" w:name="_Toc8741828"/>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24</w:t>
      </w:r>
      <w:r w:rsidR="00304FFB">
        <w:rPr>
          <w:noProof/>
        </w:rPr>
        <w:fldChar w:fldCharType="end"/>
      </w:r>
      <w:r>
        <w:t xml:space="preserve"> Đặc tả UC008b</w:t>
      </w:r>
      <w:bookmarkEnd w:id="972"/>
      <w:bookmarkEnd w:id="973"/>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5A54D2DF" wp14:editId="032AAA47">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974" w:name="_Toc5957083"/>
      <w:bookmarkStart w:id="975" w:name="_Toc8741732"/>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44</w:t>
      </w:r>
      <w:r w:rsidR="00304FFB">
        <w:rPr>
          <w:noProof/>
        </w:rPr>
        <w:fldChar w:fldCharType="end"/>
      </w:r>
      <w:r>
        <w:t xml:space="preserve"> </w:t>
      </w:r>
      <w:r w:rsidRPr="00B82B0D">
        <w:t>Activity diagram UC00</w:t>
      </w:r>
      <w:r>
        <w:t>8b</w:t>
      </w:r>
      <w:bookmarkEnd w:id="974"/>
      <w:bookmarkEnd w:id="975"/>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16D32389" wp14:editId="3D070C06">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976" w:name="_Toc5957084"/>
      <w:bookmarkStart w:id="977" w:name="_Toc8741733"/>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45</w:t>
      </w:r>
      <w:r w:rsidR="00304FFB">
        <w:rPr>
          <w:noProof/>
        </w:rPr>
        <w:fldChar w:fldCharType="end"/>
      </w:r>
      <w:r>
        <w:t xml:space="preserve"> </w:t>
      </w:r>
      <w:r w:rsidRPr="0007269F">
        <w:t>Sequence diagram UC00</w:t>
      </w:r>
      <w:r>
        <w:t>8b</w:t>
      </w:r>
      <w:bookmarkEnd w:id="976"/>
      <w:bookmarkEnd w:id="977"/>
    </w:p>
    <w:p w:rsidR="00FF248D" w:rsidRDefault="00926091" w:rsidP="000348FB">
      <w:pPr>
        <w:pStyle w:val="Heading3"/>
        <w:spacing w:line="360" w:lineRule="auto"/>
      </w:pPr>
      <w:bookmarkStart w:id="978" w:name="_Toc5956957"/>
      <w:bookmarkStart w:id="979" w:name="_Toc8806739"/>
      <w:r>
        <w:t>UC009</w:t>
      </w:r>
      <w:r w:rsidR="000C462B">
        <w:t xml:space="preserve"> Thêm kỹ năng kỹ thuậ</w:t>
      </w:r>
      <w:r w:rsidRPr="00D405DE">
        <w:t>t</w:t>
      </w:r>
      <w:bookmarkEnd w:id="978"/>
      <w:bookmarkEnd w:id="97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980" w:name="_Toc5957019"/>
      <w:bookmarkStart w:id="981" w:name="_Toc8741829"/>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25</w:t>
      </w:r>
      <w:r w:rsidR="00304FFB">
        <w:rPr>
          <w:noProof/>
        </w:rPr>
        <w:fldChar w:fldCharType="end"/>
      </w:r>
      <w:r>
        <w:t xml:space="preserve"> Đặc tả UC009</w:t>
      </w:r>
      <w:bookmarkEnd w:id="980"/>
      <w:bookmarkEnd w:id="981"/>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2651713" wp14:editId="0B330607">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982" w:name="_Toc5957085"/>
      <w:bookmarkStart w:id="983" w:name="_Toc8741734"/>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46</w:t>
      </w:r>
      <w:r w:rsidR="00304FFB">
        <w:rPr>
          <w:noProof/>
        </w:rPr>
        <w:fldChar w:fldCharType="end"/>
      </w:r>
      <w:r>
        <w:t xml:space="preserve"> </w:t>
      </w:r>
      <w:r w:rsidRPr="00F84695">
        <w:t>Activity diagram UC00</w:t>
      </w:r>
      <w:r>
        <w:t>9</w:t>
      </w:r>
      <w:bookmarkEnd w:id="982"/>
      <w:bookmarkEnd w:id="983"/>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3F7AF104" wp14:editId="6A7D0250">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984" w:name="_Toc5957086"/>
      <w:bookmarkStart w:id="985" w:name="_Toc8741735"/>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47</w:t>
      </w:r>
      <w:r w:rsidR="00304FFB">
        <w:rPr>
          <w:noProof/>
        </w:rPr>
        <w:fldChar w:fldCharType="end"/>
      </w:r>
      <w:r>
        <w:t xml:space="preserve"> </w:t>
      </w:r>
      <w:r w:rsidRPr="00F01E5B">
        <w:t>Sequence diagram UC00</w:t>
      </w:r>
      <w:r>
        <w:t>9</w:t>
      </w:r>
      <w:bookmarkEnd w:id="984"/>
      <w:bookmarkEnd w:id="985"/>
    </w:p>
    <w:p w:rsidR="00FF248D" w:rsidRDefault="00926091" w:rsidP="000348FB">
      <w:pPr>
        <w:pStyle w:val="Heading3"/>
        <w:spacing w:line="360" w:lineRule="auto"/>
      </w:pPr>
      <w:bookmarkStart w:id="986" w:name="_Toc5956958"/>
      <w:bookmarkStart w:id="987" w:name="_Toc8806740"/>
      <w:r>
        <w:t>UC0010</w:t>
      </w:r>
      <w:r w:rsidR="000C462B">
        <w:t xml:space="preserve"> Xem thông tin kỹ năng kỹ thuậ</w:t>
      </w:r>
      <w:r w:rsidRPr="00D405DE">
        <w:t>t</w:t>
      </w:r>
      <w:bookmarkEnd w:id="986"/>
      <w:bookmarkEnd w:id="98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988" w:name="_Toc5957020"/>
      <w:bookmarkStart w:id="989" w:name="_Toc8741830"/>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26</w:t>
      </w:r>
      <w:r w:rsidR="00304FFB">
        <w:rPr>
          <w:noProof/>
        </w:rPr>
        <w:fldChar w:fldCharType="end"/>
      </w:r>
      <w:r>
        <w:t xml:space="preserve"> Đặc tả UC010</w:t>
      </w:r>
      <w:bookmarkEnd w:id="988"/>
      <w:bookmarkEnd w:id="989"/>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58CEAB6D" wp14:editId="0B9351D0">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990" w:name="_Toc5957087"/>
      <w:bookmarkStart w:id="991" w:name="_Toc8741736"/>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48</w:t>
      </w:r>
      <w:r w:rsidR="00304FFB">
        <w:rPr>
          <w:noProof/>
        </w:rPr>
        <w:fldChar w:fldCharType="end"/>
      </w:r>
      <w:r>
        <w:t xml:space="preserve"> Activity diagram UC010</w:t>
      </w:r>
      <w:bookmarkEnd w:id="990"/>
      <w:bookmarkEnd w:id="991"/>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2DB64A8B" wp14:editId="45566FE4">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992" w:name="_Toc5957088"/>
      <w:bookmarkStart w:id="993" w:name="_Toc8741737"/>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49</w:t>
      </w:r>
      <w:r w:rsidR="00304FFB">
        <w:rPr>
          <w:noProof/>
        </w:rPr>
        <w:fldChar w:fldCharType="end"/>
      </w:r>
      <w:r>
        <w:t xml:space="preserve"> </w:t>
      </w:r>
      <w:r w:rsidRPr="003172A0">
        <w:t>Sequence diagram UC0</w:t>
      </w:r>
      <w:r>
        <w:t>10</w:t>
      </w:r>
      <w:bookmarkEnd w:id="992"/>
      <w:bookmarkEnd w:id="993"/>
    </w:p>
    <w:p w:rsidR="00FF248D" w:rsidRDefault="00926091" w:rsidP="000348FB">
      <w:pPr>
        <w:pStyle w:val="Heading3"/>
        <w:spacing w:line="360" w:lineRule="auto"/>
      </w:pPr>
      <w:bookmarkStart w:id="994" w:name="_Toc5956959"/>
      <w:bookmarkStart w:id="995" w:name="_Toc8806741"/>
      <w:r>
        <w:t>UC010a</w:t>
      </w:r>
      <w:r w:rsidR="000C462B">
        <w:t xml:space="preserve"> Xóa kỹ năng kỹ thuậ</w:t>
      </w:r>
      <w:r w:rsidRPr="00D405DE">
        <w:t>t</w:t>
      </w:r>
      <w:bookmarkEnd w:id="994"/>
      <w:bookmarkEnd w:id="995"/>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996" w:name="_Toc5957021"/>
      <w:bookmarkStart w:id="997" w:name="_Toc8741831"/>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27</w:t>
      </w:r>
      <w:r w:rsidR="00304FFB">
        <w:rPr>
          <w:noProof/>
        </w:rPr>
        <w:fldChar w:fldCharType="end"/>
      </w:r>
      <w:r>
        <w:t xml:space="preserve"> </w:t>
      </w:r>
      <w:r w:rsidRPr="00690DFB">
        <w:t>Đặc tả UC010</w:t>
      </w:r>
      <w:r>
        <w:t>a</w:t>
      </w:r>
      <w:bookmarkEnd w:id="996"/>
      <w:bookmarkEnd w:id="997"/>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200F5CEA" wp14:editId="086C43BE">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998" w:name="_Toc5957089"/>
      <w:bookmarkStart w:id="999" w:name="_Toc8741738"/>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50</w:t>
      </w:r>
      <w:r w:rsidR="00304FFB">
        <w:rPr>
          <w:noProof/>
        </w:rPr>
        <w:fldChar w:fldCharType="end"/>
      </w:r>
      <w:r>
        <w:t xml:space="preserve"> </w:t>
      </w:r>
      <w:r w:rsidRPr="00252B64">
        <w:t>Activity diagram UC0</w:t>
      </w:r>
      <w:r>
        <w:t>10a</w:t>
      </w:r>
      <w:bookmarkEnd w:id="998"/>
      <w:bookmarkEnd w:id="999"/>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C6F957C" wp14:editId="1FC67823">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1000" w:name="_Toc5957090"/>
      <w:bookmarkStart w:id="1001" w:name="_Toc8741739"/>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51</w:t>
      </w:r>
      <w:r w:rsidR="00304FFB">
        <w:rPr>
          <w:noProof/>
        </w:rPr>
        <w:fldChar w:fldCharType="end"/>
      </w:r>
      <w:r>
        <w:t xml:space="preserve"> </w:t>
      </w:r>
      <w:r w:rsidRPr="003D324C">
        <w:t>Sequence diagram UC0</w:t>
      </w:r>
      <w:r>
        <w:t>10a</w:t>
      </w:r>
      <w:bookmarkEnd w:id="1000"/>
      <w:bookmarkEnd w:id="1001"/>
    </w:p>
    <w:p w:rsidR="00FF248D" w:rsidRDefault="00926091" w:rsidP="000348FB">
      <w:pPr>
        <w:pStyle w:val="Heading3"/>
        <w:spacing w:line="360" w:lineRule="auto"/>
      </w:pPr>
      <w:bookmarkStart w:id="1002" w:name="_Toc5956960"/>
      <w:bookmarkStart w:id="1003" w:name="_Toc8806742"/>
      <w:r>
        <w:t>UC010b</w:t>
      </w:r>
      <w:r w:rsidR="000C462B">
        <w:t xml:space="preserve"> Cập nhật kỹ năng kỹ thuậ</w:t>
      </w:r>
      <w:r w:rsidRPr="00D405DE">
        <w:t>t</w:t>
      </w:r>
      <w:bookmarkEnd w:id="1002"/>
      <w:bookmarkEnd w:id="100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w:t>
            </w:r>
            <w:r w:rsidRPr="005C11C2">
              <w:rPr>
                <w:rFonts w:ascii="Times New Roman" w:hAnsi="Times New Roman" w:cs="Times New Roman"/>
                <w:b w:val="0"/>
                <w:color w:val="auto"/>
                <w:sz w:val="26"/>
                <w:szCs w:val="26"/>
                <w:lang w:val="vi-VN"/>
              </w:rPr>
              <w:lastRenderedPageBreak/>
              <w:t>(Alternative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Cập nhật không thành </w:t>
            </w:r>
            <w:r w:rsidRPr="005C11C2">
              <w:rPr>
                <w:rFonts w:ascii="Times New Roman" w:hAnsi="Times New Roman"/>
                <w:i w:val="0"/>
                <w:color w:val="auto"/>
                <w:sz w:val="26"/>
                <w:szCs w:val="26"/>
              </w:rPr>
              <w:lastRenderedPageBreak/>
              <w:t>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1004" w:name="_Toc5957022"/>
      <w:bookmarkStart w:id="1005" w:name="_Toc8741832"/>
      <w:r>
        <w:lastRenderedPageBreak/>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28</w:t>
      </w:r>
      <w:r w:rsidR="00304FFB">
        <w:rPr>
          <w:noProof/>
        </w:rPr>
        <w:fldChar w:fldCharType="end"/>
      </w:r>
      <w:r>
        <w:t xml:space="preserve"> </w:t>
      </w:r>
      <w:r w:rsidRPr="0035607D">
        <w:t>Đặc tả UC010</w:t>
      </w:r>
      <w:r>
        <w:t>b</w:t>
      </w:r>
      <w:bookmarkEnd w:id="1004"/>
      <w:bookmarkEnd w:id="1005"/>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1BFB9223" wp14:editId="1D21FDC4">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1006" w:name="_Toc5957091"/>
      <w:bookmarkStart w:id="1007" w:name="_Toc8741740"/>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52</w:t>
      </w:r>
      <w:r w:rsidR="00304FFB">
        <w:rPr>
          <w:noProof/>
        </w:rPr>
        <w:fldChar w:fldCharType="end"/>
      </w:r>
      <w:r>
        <w:t xml:space="preserve"> </w:t>
      </w:r>
      <w:r w:rsidRPr="004D6A6F">
        <w:t>Activity diagram UC0</w:t>
      </w:r>
      <w:r>
        <w:t>10b</w:t>
      </w:r>
      <w:bookmarkEnd w:id="1006"/>
      <w:bookmarkEnd w:id="1007"/>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3C1112C2" wp14:editId="76096C0C">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1008" w:name="_Toc5957092"/>
      <w:bookmarkStart w:id="1009" w:name="_Toc8741741"/>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53</w:t>
      </w:r>
      <w:r w:rsidR="00304FFB">
        <w:rPr>
          <w:noProof/>
        </w:rPr>
        <w:fldChar w:fldCharType="end"/>
      </w:r>
      <w:r>
        <w:t xml:space="preserve"> </w:t>
      </w:r>
      <w:r w:rsidRPr="00443B20">
        <w:t>Sequence diagram UC0</w:t>
      </w:r>
      <w:r>
        <w:t>10b</w:t>
      </w:r>
      <w:bookmarkEnd w:id="1008"/>
      <w:bookmarkEnd w:id="1009"/>
    </w:p>
    <w:p w:rsidR="00FF248D" w:rsidRDefault="00926091" w:rsidP="000348FB">
      <w:pPr>
        <w:pStyle w:val="Heading3"/>
        <w:spacing w:line="360" w:lineRule="auto"/>
      </w:pPr>
      <w:bookmarkStart w:id="1010" w:name="_Toc5956961"/>
      <w:bookmarkStart w:id="1011" w:name="_Toc8806743"/>
      <w:r>
        <w:t>UC0011</w:t>
      </w:r>
      <w:r w:rsidR="000C462B">
        <w:t xml:space="preserve"> Thêm học vấ</w:t>
      </w:r>
      <w:r w:rsidRPr="00D405DE">
        <w:t>n</w:t>
      </w:r>
      <w:bookmarkEnd w:id="1010"/>
      <w:bookmarkEnd w:id="101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1012" w:name="_Toc5957023"/>
      <w:bookmarkStart w:id="1013" w:name="_Toc8741833"/>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29</w:t>
      </w:r>
      <w:r w:rsidR="00304FFB">
        <w:rPr>
          <w:noProof/>
        </w:rPr>
        <w:fldChar w:fldCharType="end"/>
      </w:r>
      <w:r>
        <w:t xml:space="preserve"> Đặc tả UC011</w:t>
      </w:r>
      <w:bookmarkEnd w:id="1012"/>
      <w:bookmarkEnd w:id="1013"/>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28304D0" wp14:editId="575C9486">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1014" w:name="_Toc5957093"/>
      <w:bookmarkStart w:id="1015" w:name="_Toc8741742"/>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54</w:t>
      </w:r>
      <w:r w:rsidR="00304FFB">
        <w:rPr>
          <w:noProof/>
        </w:rPr>
        <w:fldChar w:fldCharType="end"/>
      </w:r>
      <w:r>
        <w:t xml:space="preserve"> </w:t>
      </w:r>
      <w:r w:rsidRPr="00FC2B38">
        <w:t>Activity diagram UC0</w:t>
      </w:r>
      <w:r>
        <w:t>11</w:t>
      </w:r>
      <w:bookmarkEnd w:id="1014"/>
      <w:bookmarkEnd w:id="1015"/>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15BAC747" wp14:editId="397BA62A">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1016" w:name="_Toc5957094"/>
      <w:bookmarkStart w:id="1017" w:name="_Toc8741743"/>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55</w:t>
      </w:r>
      <w:r w:rsidR="00304FFB">
        <w:rPr>
          <w:noProof/>
        </w:rPr>
        <w:fldChar w:fldCharType="end"/>
      </w:r>
      <w:r>
        <w:t xml:space="preserve"> </w:t>
      </w:r>
      <w:r w:rsidRPr="00402FE9">
        <w:t>Sequence diagram UC0</w:t>
      </w:r>
      <w:r>
        <w:t>11</w:t>
      </w:r>
      <w:bookmarkEnd w:id="1016"/>
      <w:bookmarkEnd w:id="1017"/>
    </w:p>
    <w:p w:rsidR="00FF248D" w:rsidRDefault="00926091" w:rsidP="000348FB">
      <w:pPr>
        <w:pStyle w:val="Heading3"/>
        <w:spacing w:line="360" w:lineRule="auto"/>
      </w:pPr>
      <w:bookmarkStart w:id="1018" w:name="_Toc5956962"/>
      <w:bookmarkStart w:id="1019" w:name="_Toc8806744"/>
      <w:r>
        <w:t>UC0012</w:t>
      </w:r>
      <w:r w:rsidR="000C462B">
        <w:t xml:space="preserve"> Xem thông tin học vấ</w:t>
      </w:r>
      <w:r w:rsidRPr="00D405DE">
        <w:t>n</w:t>
      </w:r>
      <w:bookmarkEnd w:id="1018"/>
      <w:bookmarkEnd w:id="101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1020" w:name="_Toc5957024"/>
      <w:bookmarkStart w:id="1021" w:name="_Toc8741834"/>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30</w:t>
      </w:r>
      <w:r w:rsidR="00304FFB">
        <w:rPr>
          <w:noProof/>
        </w:rPr>
        <w:fldChar w:fldCharType="end"/>
      </w:r>
      <w:r>
        <w:t xml:space="preserve"> Đặc tả UC012</w:t>
      </w:r>
      <w:bookmarkEnd w:id="1020"/>
      <w:bookmarkEnd w:id="1021"/>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57A27C03" wp14:editId="0F7C685E">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1022" w:name="_Toc5957095"/>
      <w:bookmarkStart w:id="1023" w:name="_Toc8741744"/>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56</w:t>
      </w:r>
      <w:r w:rsidR="00304FFB">
        <w:rPr>
          <w:noProof/>
        </w:rPr>
        <w:fldChar w:fldCharType="end"/>
      </w:r>
      <w:r>
        <w:t xml:space="preserve"> </w:t>
      </w:r>
      <w:r w:rsidRPr="007E3D7A">
        <w:t>Activity diagram UC0</w:t>
      </w:r>
      <w:r>
        <w:t>12</w:t>
      </w:r>
      <w:bookmarkEnd w:id="1022"/>
      <w:bookmarkEnd w:id="1023"/>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32BC997E" wp14:editId="08594B39">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1024" w:name="_Toc5957096"/>
      <w:bookmarkStart w:id="1025" w:name="_Toc8741745"/>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57</w:t>
      </w:r>
      <w:r w:rsidR="00304FFB">
        <w:rPr>
          <w:noProof/>
        </w:rPr>
        <w:fldChar w:fldCharType="end"/>
      </w:r>
      <w:r>
        <w:t xml:space="preserve"> </w:t>
      </w:r>
      <w:r w:rsidRPr="00B13EA7">
        <w:t>Sequence diagram UC0</w:t>
      </w:r>
      <w:r>
        <w:t>12</w:t>
      </w:r>
      <w:bookmarkEnd w:id="1024"/>
      <w:bookmarkEnd w:id="1025"/>
    </w:p>
    <w:p w:rsidR="00FF248D" w:rsidRDefault="00926091" w:rsidP="000348FB">
      <w:pPr>
        <w:pStyle w:val="Heading3"/>
        <w:spacing w:line="360" w:lineRule="auto"/>
      </w:pPr>
      <w:bookmarkStart w:id="1026" w:name="_Toc5741487"/>
      <w:bookmarkStart w:id="1027" w:name="_Toc5956963"/>
      <w:bookmarkStart w:id="1028" w:name="_Toc8806745"/>
      <w:r>
        <w:t>UC012a</w:t>
      </w:r>
      <w:r w:rsidR="000C462B">
        <w:t xml:space="preserve"> Xóa học vấ</w:t>
      </w:r>
      <w:r w:rsidRPr="00D405DE">
        <w:t>n</w:t>
      </w:r>
      <w:bookmarkEnd w:id="1026"/>
      <w:bookmarkEnd w:id="1027"/>
      <w:bookmarkEnd w:id="10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1029" w:name="_Toc5957025"/>
      <w:bookmarkStart w:id="1030" w:name="_Toc8741835"/>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31</w:t>
      </w:r>
      <w:r w:rsidR="00304FFB">
        <w:rPr>
          <w:noProof/>
        </w:rPr>
        <w:fldChar w:fldCharType="end"/>
      </w:r>
      <w:r>
        <w:t xml:space="preserve"> Đặc tả UC012a</w:t>
      </w:r>
      <w:bookmarkEnd w:id="1029"/>
      <w:bookmarkEnd w:id="1030"/>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64A77204" wp14:editId="06CDF905">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1031" w:name="_Toc5957097"/>
      <w:bookmarkStart w:id="1032" w:name="_Toc8741746"/>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58</w:t>
      </w:r>
      <w:r w:rsidR="00304FFB">
        <w:rPr>
          <w:noProof/>
        </w:rPr>
        <w:fldChar w:fldCharType="end"/>
      </w:r>
      <w:r>
        <w:t xml:space="preserve"> </w:t>
      </w:r>
      <w:r w:rsidRPr="00F33639">
        <w:t>Activity diagram UC0</w:t>
      </w:r>
      <w:r>
        <w:t>12a</w:t>
      </w:r>
      <w:bookmarkEnd w:id="1031"/>
      <w:bookmarkEnd w:id="1032"/>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26D6E812" wp14:editId="1D91B74F">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1033" w:name="_Toc5957098"/>
      <w:bookmarkStart w:id="1034" w:name="_Toc8741747"/>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59</w:t>
      </w:r>
      <w:r w:rsidR="00304FFB">
        <w:rPr>
          <w:noProof/>
        </w:rPr>
        <w:fldChar w:fldCharType="end"/>
      </w:r>
      <w:r>
        <w:t xml:space="preserve"> </w:t>
      </w:r>
      <w:r w:rsidRPr="002E2BE1">
        <w:t>Sequence diagram UC0</w:t>
      </w:r>
      <w:r>
        <w:t>12a</w:t>
      </w:r>
      <w:bookmarkEnd w:id="1033"/>
      <w:bookmarkEnd w:id="1034"/>
    </w:p>
    <w:p w:rsidR="00FF248D" w:rsidRDefault="00926091" w:rsidP="000348FB">
      <w:pPr>
        <w:pStyle w:val="Heading3"/>
        <w:spacing w:line="360" w:lineRule="auto"/>
      </w:pPr>
      <w:bookmarkStart w:id="1035" w:name="_Toc5741488"/>
      <w:bookmarkStart w:id="1036" w:name="_Toc5956964"/>
      <w:bookmarkStart w:id="1037" w:name="_Toc8806746"/>
      <w:r>
        <w:t>UC012b</w:t>
      </w:r>
      <w:r w:rsidR="000C462B">
        <w:t xml:space="preserve"> Cập nhật học vấ</w:t>
      </w:r>
      <w:r w:rsidRPr="00D405DE">
        <w:t>n</w:t>
      </w:r>
      <w:bookmarkEnd w:id="1035"/>
      <w:bookmarkEnd w:id="1036"/>
      <w:bookmarkEnd w:id="103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1038" w:name="_Toc5957026"/>
      <w:bookmarkStart w:id="1039" w:name="_Toc8741836"/>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32</w:t>
      </w:r>
      <w:r w:rsidR="00304FFB">
        <w:rPr>
          <w:noProof/>
        </w:rPr>
        <w:fldChar w:fldCharType="end"/>
      </w:r>
      <w:r>
        <w:t xml:space="preserve"> </w:t>
      </w:r>
      <w:r w:rsidRPr="00F93D18">
        <w:t>Đặc tả UC01</w:t>
      </w:r>
      <w:r>
        <w:t>2b</w:t>
      </w:r>
      <w:bookmarkEnd w:id="1038"/>
      <w:bookmarkEnd w:id="1039"/>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7A321116" wp14:editId="6DC66C74">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1040" w:name="_Toc5957099"/>
      <w:bookmarkStart w:id="1041" w:name="_Toc8741748"/>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60</w:t>
      </w:r>
      <w:r w:rsidR="00304FFB">
        <w:rPr>
          <w:noProof/>
        </w:rPr>
        <w:fldChar w:fldCharType="end"/>
      </w:r>
      <w:r>
        <w:t xml:space="preserve"> </w:t>
      </w:r>
      <w:r w:rsidRPr="00C50AD1">
        <w:t>Activity diagram UC0</w:t>
      </w:r>
      <w:r>
        <w:t>12b</w:t>
      </w:r>
      <w:bookmarkEnd w:id="1040"/>
      <w:bookmarkEnd w:id="1041"/>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703B9AE5" wp14:editId="39B22DAA">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1042" w:name="_Toc5957100"/>
      <w:bookmarkStart w:id="1043" w:name="_Toc8741749"/>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61</w:t>
      </w:r>
      <w:r w:rsidR="00304FFB">
        <w:rPr>
          <w:noProof/>
        </w:rPr>
        <w:fldChar w:fldCharType="end"/>
      </w:r>
      <w:r>
        <w:t xml:space="preserve"> </w:t>
      </w:r>
      <w:r w:rsidRPr="007C66C4">
        <w:t>Sequence diagram UC0</w:t>
      </w:r>
      <w:r>
        <w:t>12b</w:t>
      </w:r>
      <w:bookmarkEnd w:id="1042"/>
      <w:bookmarkEnd w:id="1043"/>
    </w:p>
    <w:p w:rsidR="00FF248D" w:rsidRDefault="00926091" w:rsidP="000348FB">
      <w:pPr>
        <w:pStyle w:val="Heading3"/>
        <w:spacing w:line="360" w:lineRule="auto"/>
      </w:pPr>
      <w:bookmarkStart w:id="1044" w:name="_Toc5741489"/>
      <w:bookmarkStart w:id="1045" w:name="_Toc5956965"/>
      <w:bookmarkStart w:id="1046" w:name="_Toc8806747"/>
      <w:r>
        <w:t>UC013</w:t>
      </w:r>
      <w:r w:rsidR="000C462B">
        <w:t xml:space="preserve"> Cập nhật trạng thái hồ sơ nhân viê</w:t>
      </w:r>
      <w:r w:rsidRPr="00D405DE">
        <w:t>n</w:t>
      </w:r>
      <w:bookmarkEnd w:id="1044"/>
      <w:bookmarkEnd w:id="1045"/>
      <w:bookmarkEnd w:id="104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 xml:space="preserve">Luồng sự kiện phụ (Alternative </w:t>
            </w:r>
            <w:r w:rsidRPr="00410DA6">
              <w:rPr>
                <w:rFonts w:ascii="Times New Roman" w:hAnsi="Times New Roman" w:cs="Times New Roman"/>
                <w:b w:val="0"/>
                <w:color w:val="auto"/>
                <w:sz w:val="26"/>
                <w:szCs w:val="26"/>
                <w:lang w:val="vi-VN"/>
              </w:rPr>
              <w:lastRenderedPageBreak/>
              <w:t>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1047" w:name="_Toc5957027"/>
      <w:bookmarkStart w:id="1048" w:name="_Toc8741837"/>
      <w:r>
        <w:lastRenderedPageBreak/>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33</w:t>
      </w:r>
      <w:r w:rsidR="00304FFB">
        <w:rPr>
          <w:noProof/>
        </w:rPr>
        <w:fldChar w:fldCharType="end"/>
      </w:r>
      <w:r>
        <w:t xml:space="preserve"> Đặc tả UC013</w:t>
      </w:r>
      <w:bookmarkEnd w:id="1047"/>
      <w:bookmarkEnd w:id="1048"/>
    </w:p>
    <w:p w:rsidR="00A739BD" w:rsidRPr="000B27A7" w:rsidRDefault="00A739BD" w:rsidP="000348FB">
      <w:pPr>
        <w:spacing w:line="360" w:lineRule="auto"/>
      </w:pPr>
    </w:p>
    <w:p w:rsidR="008F497B" w:rsidRDefault="00E47242" w:rsidP="000348FB">
      <w:pPr>
        <w:pStyle w:val="Heading4"/>
        <w:spacing w:line="360" w:lineRule="auto"/>
        <w:rPr>
          <w:i/>
        </w:rPr>
      </w:pPr>
      <w:r>
        <w:rPr>
          <w:noProof/>
        </w:rPr>
        <mc:AlternateContent>
          <mc:Choice Requires="wps">
            <w:drawing>
              <wp:anchor distT="0" distB="0" distL="114300" distR="114300" simplePos="0" relativeHeight="251743232" behindDoc="0" locked="0" layoutInCell="1" allowOverlap="1" wp14:anchorId="038EB0F2" wp14:editId="1426F3C2">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1715F9" w:rsidRPr="00682ED0" w:rsidRDefault="001715F9" w:rsidP="00E47242">
                            <w:pPr>
                              <w:pStyle w:val="Caption"/>
                              <w:rPr>
                                <w:noProof/>
                                <w:szCs w:val="28"/>
                              </w:rPr>
                            </w:pPr>
                            <w:bookmarkStart w:id="1049" w:name="_Toc8741750"/>
                            <w:r>
                              <w:t xml:space="preserve">Hình </w:t>
                            </w:r>
                            <w:r w:rsidR="00304FFB">
                              <w:fldChar w:fldCharType="begin"/>
                            </w:r>
                            <w:r w:rsidR="00304FFB">
                              <w:instrText xml:space="preserve"> STYLEREF 1 \s </w:instrText>
                            </w:r>
                            <w:r w:rsidR="00304FFB">
                              <w:fldChar w:fldCharType="separate"/>
                            </w:r>
                            <w:r>
                              <w:rPr>
                                <w:noProof/>
                              </w:rPr>
                              <w:t>3</w:t>
                            </w:r>
                            <w:r w:rsidR="00304FFB">
                              <w:rPr>
                                <w:noProof/>
                              </w:rPr>
                              <w:fldChar w:fldCharType="end"/>
                            </w:r>
                            <w:r>
                              <w:noBreakHyphen/>
                            </w:r>
                            <w:r w:rsidR="00304FFB">
                              <w:fldChar w:fldCharType="begin"/>
                            </w:r>
                            <w:r w:rsidR="00304FFB">
                              <w:instrText xml:space="preserve"> SEQ Hình \* ARABIC \s 1 </w:instrText>
                            </w:r>
                            <w:r w:rsidR="00304FFB">
                              <w:fldChar w:fldCharType="separate"/>
                            </w:r>
                            <w:r>
                              <w:rPr>
                                <w:noProof/>
                              </w:rPr>
                              <w:t>62</w:t>
                            </w:r>
                            <w:r w:rsidR="00304FFB">
                              <w:rPr>
                                <w:noProof/>
                              </w:rPr>
                              <w:fldChar w:fldCharType="end"/>
                            </w:r>
                            <w:r>
                              <w:rPr>
                                <w:noProof/>
                              </w:rPr>
                              <w:t xml:space="preserve"> </w:t>
                            </w:r>
                            <w:r w:rsidRPr="00C22D98">
                              <w:rPr>
                                <w:noProof/>
                              </w:rPr>
                              <w:t>Activity diagram UC013</w:t>
                            </w:r>
                            <w:bookmarkEnd w:id="1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1715F9" w:rsidRPr="00682ED0" w:rsidRDefault="001715F9" w:rsidP="00E47242">
                      <w:pPr>
                        <w:pStyle w:val="Caption"/>
                        <w:rPr>
                          <w:noProof/>
                          <w:szCs w:val="28"/>
                        </w:rPr>
                      </w:pPr>
                      <w:bookmarkStart w:id="1013" w:name="_Toc874175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1013"/>
                    </w:p>
                  </w:txbxContent>
                </v:textbox>
                <w10:wrap type="square"/>
              </v:shape>
            </w:pict>
          </mc:Fallback>
        </mc:AlternateContent>
      </w:r>
      <w:r w:rsidR="000E4498">
        <w:rPr>
          <w:noProof/>
        </w:rPr>
        <w:drawing>
          <wp:anchor distT="0" distB="0" distL="114300" distR="114300" simplePos="0" relativeHeight="251723776" behindDoc="0" locked="0" layoutInCell="1" allowOverlap="1" wp14:anchorId="356203AA" wp14:editId="0C334E5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27519203" wp14:editId="7F5B4338">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0D718A01" wp14:editId="57C812EA">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1715F9" w:rsidRPr="000F418A" w:rsidRDefault="001715F9" w:rsidP="001E40BB">
                            <w:pPr>
                              <w:pStyle w:val="Caption"/>
                              <w:rPr>
                                <w:noProof/>
                                <w:szCs w:val="28"/>
                              </w:rPr>
                            </w:pPr>
                            <w:bookmarkStart w:id="1050" w:name="_Toc8741751"/>
                            <w:r>
                              <w:t xml:space="preserve">Hình </w:t>
                            </w:r>
                            <w:r w:rsidR="00304FFB">
                              <w:fldChar w:fldCharType="begin"/>
                            </w:r>
                            <w:r w:rsidR="00304FFB">
                              <w:instrText xml:space="preserve"> STYLEREF 1 \s </w:instrText>
                            </w:r>
                            <w:r w:rsidR="00304FFB">
                              <w:fldChar w:fldCharType="separate"/>
                            </w:r>
                            <w:r>
                              <w:rPr>
                                <w:noProof/>
                              </w:rPr>
                              <w:t>3</w:t>
                            </w:r>
                            <w:r w:rsidR="00304FFB">
                              <w:rPr>
                                <w:noProof/>
                              </w:rPr>
                              <w:fldChar w:fldCharType="end"/>
                            </w:r>
                            <w:r>
                              <w:noBreakHyphen/>
                            </w:r>
                            <w:r w:rsidR="00304FFB">
                              <w:fldChar w:fldCharType="begin"/>
                            </w:r>
                            <w:r w:rsidR="00304FFB">
                              <w:instrText xml:space="preserve"> SEQ Hình \* ARABIC \s 1 </w:instrText>
                            </w:r>
                            <w:r w:rsidR="00304FFB">
                              <w:fldChar w:fldCharType="separate"/>
                            </w:r>
                            <w:r>
                              <w:rPr>
                                <w:noProof/>
                              </w:rPr>
                              <w:t>63</w:t>
                            </w:r>
                            <w:r w:rsidR="00304FFB">
                              <w:rPr>
                                <w:noProof/>
                              </w:rPr>
                              <w:fldChar w:fldCharType="end"/>
                            </w:r>
                            <w:r>
                              <w:rPr>
                                <w:noProof/>
                              </w:rPr>
                              <w:t xml:space="preserve"> </w:t>
                            </w:r>
                            <w:r w:rsidRPr="00827F15">
                              <w:rPr>
                                <w:noProof/>
                              </w:rPr>
                              <w:t>Sequence diagram UC0</w:t>
                            </w:r>
                            <w:r>
                              <w:rPr>
                                <w:noProof/>
                              </w:rPr>
                              <w:t>13</w:t>
                            </w:r>
                            <w:bookmarkEnd w:id="10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1715F9" w:rsidRPr="000F418A" w:rsidRDefault="001715F9" w:rsidP="001E40BB">
                      <w:pPr>
                        <w:pStyle w:val="Caption"/>
                        <w:rPr>
                          <w:noProof/>
                          <w:szCs w:val="28"/>
                        </w:rPr>
                      </w:pPr>
                      <w:bookmarkStart w:id="1015" w:name="_Toc874175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1015"/>
                    </w:p>
                  </w:txbxContent>
                </v:textbox>
                <w10:wrap type="square"/>
              </v:shape>
            </w:pict>
          </mc:Fallback>
        </mc:AlternateContent>
      </w:r>
    </w:p>
    <w:p w:rsidR="00FF248D" w:rsidRDefault="00926091" w:rsidP="000348FB">
      <w:pPr>
        <w:pStyle w:val="Heading3"/>
        <w:spacing w:line="360" w:lineRule="auto"/>
      </w:pPr>
      <w:bookmarkStart w:id="1051" w:name="_Toc5741490"/>
      <w:bookmarkStart w:id="1052" w:name="_Toc5956966"/>
      <w:bookmarkStart w:id="1053" w:name="_Toc8806748"/>
      <w:r>
        <w:t>UC014</w:t>
      </w:r>
      <w:r w:rsidR="000C462B">
        <w:t xml:space="preserve"> Xuấ</w:t>
      </w:r>
      <w:r w:rsidRPr="00D405DE">
        <w:t>t danh sách n</w:t>
      </w:r>
      <w:r w:rsidR="000C462B">
        <w:t>hân viê</w:t>
      </w:r>
      <w:r w:rsidRPr="00D405DE">
        <w:t>n</w:t>
      </w:r>
      <w:bookmarkEnd w:id="1051"/>
      <w:bookmarkEnd w:id="1052"/>
      <w:bookmarkEnd w:id="105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1054" w:name="_Toc8741838"/>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34</w:t>
      </w:r>
      <w:r w:rsidR="00304FFB">
        <w:rPr>
          <w:noProof/>
        </w:rPr>
        <w:fldChar w:fldCharType="end"/>
      </w:r>
      <w:r>
        <w:rPr>
          <w:noProof/>
        </w:rPr>
        <w:t xml:space="preserve"> </w:t>
      </w:r>
      <w:r w:rsidRPr="00286BB0">
        <w:rPr>
          <w:noProof/>
        </w:rPr>
        <w:t>Đặc tả UC014</w:t>
      </w:r>
      <w:bookmarkEnd w:id="1054"/>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19A658DF" wp14:editId="1DAC10CC">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1715F9" w:rsidRPr="006173C3" w:rsidRDefault="001715F9" w:rsidP="001F6E45">
                            <w:pPr>
                              <w:pStyle w:val="Caption"/>
                              <w:rPr>
                                <w:noProof/>
                                <w:szCs w:val="28"/>
                              </w:rPr>
                            </w:pPr>
                            <w:bookmarkStart w:id="1055" w:name="_Toc8741752"/>
                            <w:r>
                              <w:t xml:space="preserve">Hình </w:t>
                            </w:r>
                            <w:r w:rsidR="00304FFB">
                              <w:fldChar w:fldCharType="begin"/>
                            </w:r>
                            <w:r w:rsidR="00304FFB">
                              <w:instrText xml:space="preserve"> STYLEREF 1 \s </w:instrText>
                            </w:r>
                            <w:r w:rsidR="00304FFB">
                              <w:fldChar w:fldCharType="separate"/>
                            </w:r>
                            <w:r>
                              <w:rPr>
                                <w:noProof/>
                              </w:rPr>
                              <w:t>3</w:t>
                            </w:r>
                            <w:r w:rsidR="00304FFB">
                              <w:rPr>
                                <w:noProof/>
                              </w:rPr>
                              <w:fldChar w:fldCharType="end"/>
                            </w:r>
                            <w:r>
                              <w:noBreakHyphen/>
                            </w:r>
                            <w:r w:rsidR="00304FFB">
                              <w:fldChar w:fldCharType="begin"/>
                            </w:r>
                            <w:r w:rsidR="00304FFB">
                              <w:instrText xml:space="preserve"> SEQ Hình \* ARABIC \s 1 </w:instrText>
                            </w:r>
                            <w:r w:rsidR="00304FFB">
                              <w:fldChar w:fldCharType="separate"/>
                            </w:r>
                            <w:r>
                              <w:rPr>
                                <w:noProof/>
                              </w:rPr>
                              <w:t>64</w:t>
                            </w:r>
                            <w:r w:rsidR="00304FFB">
                              <w:rPr>
                                <w:noProof/>
                              </w:rPr>
                              <w:fldChar w:fldCharType="end"/>
                            </w:r>
                            <w:r>
                              <w:rPr>
                                <w:noProof/>
                              </w:rPr>
                              <w:t xml:space="preserve"> </w:t>
                            </w:r>
                            <w:r w:rsidRPr="00257495">
                              <w:rPr>
                                <w:noProof/>
                              </w:rPr>
                              <w:t>Activity diagram UC014</w:t>
                            </w:r>
                            <w:bookmarkEnd w:id="10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1715F9" w:rsidRPr="006173C3" w:rsidRDefault="001715F9" w:rsidP="001F6E45">
                      <w:pPr>
                        <w:pStyle w:val="Caption"/>
                        <w:rPr>
                          <w:noProof/>
                          <w:szCs w:val="28"/>
                        </w:rPr>
                      </w:pPr>
                      <w:bookmarkStart w:id="1021" w:name="_Toc874175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1021"/>
                    </w:p>
                  </w:txbxContent>
                </v:textbox>
                <w10:wrap type="square"/>
              </v:shape>
            </w:pict>
          </mc:Fallback>
        </mc:AlternateContent>
      </w:r>
      <w:r>
        <w:rPr>
          <w:noProof/>
        </w:rPr>
        <w:drawing>
          <wp:anchor distT="0" distB="0" distL="114300" distR="114300" simplePos="0" relativeHeight="251729920" behindDoc="0" locked="0" layoutInCell="1" allowOverlap="1" wp14:anchorId="6D0D14E9" wp14:editId="29E80E54">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467A84B5" wp14:editId="6541E593">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1056" w:name="_Toc8741753"/>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65</w:t>
      </w:r>
      <w:r w:rsidR="00304FFB">
        <w:rPr>
          <w:noProof/>
        </w:rPr>
        <w:fldChar w:fldCharType="end"/>
      </w:r>
      <w:r w:rsidR="00B923F3">
        <w:rPr>
          <w:noProof/>
        </w:rPr>
        <w:t xml:space="preserve"> </w:t>
      </w:r>
      <w:r w:rsidRPr="00241349">
        <w:t>Sequence diagram UC0</w:t>
      </w:r>
      <w:r>
        <w:t>14</w:t>
      </w:r>
      <w:bookmarkEnd w:id="1056"/>
    </w:p>
    <w:p w:rsidR="00FF248D" w:rsidRDefault="00926091" w:rsidP="000348FB">
      <w:pPr>
        <w:pStyle w:val="Heading3"/>
        <w:spacing w:line="360" w:lineRule="auto"/>
      </w:pPr>
      <w:bookmarkStart w:id="1057" w:name="_Toc5741491"/>
      <w:bookmarkStart w:id="1058" w:name="_Toc5956967"/>
      <w:bookmarkStart w:id="1059" w:name="_Toc8806749"/>
      <w:r>
        <w:t>UC0015</w:t>
      </w:r>
      <w:r w:rsidR="000C462B">
        <w:t xml:space="preserve"> Quản lý hồ sơ nhân viê</w:t>
      </w:r>
      <w:r w:rsidRPr="00D405DE">
        <w:t>n</w:t>
      </w:r>
      <w:bookmarkEnd w:id="1057"/>
      <w:bookmarkEnd w:id="1058"/>
      <w:bookmarkEnd w:id="105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1060" w:name="_Toc5957028"/>
      <w:bookmarkStart w:id="1061" w:name="_Toc8741839"/>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35</w:t>
      </w:r>
      <w:r w:rsidR="00304FFB">
        <w:rPr>
          <w:noProof/>
        </w:rPr>
        <w:fldChar w:fldCharType="end"/>
      </w:r>
      <w:r>
        <w:t xml:space="preserve"> Đặc tả UC015</w:t>
      </w:r>
      <w:bookmarkEnd w:id="1060"/>
      <w:bookmarkEnd w:id="1061"/>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2C111FBB" wp14:editId="27FB0EEB">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1062" w:name="_Toc8741754"/>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66</w:t>
      </w:r>
      <w:r w:rsidR="00304FFB">
        <w:rPr>
          <w:noProof/>
        </w:rPr>
        <w:fldChar w:fldCharType="end"/>
      </w:r>
      <w:r w:rsidR="00B923F3">
        <w:rPr>
          <w:noProof/>
        </w:rPr>
        <w:t xml:space="preserve"> </w:t>
      </w:r>
      <w:r w:rsidRPr="00210840">
        <w:rPr>
          <w:noProof/>
        </w:rPr>
        <w:t>Activity diagram UC0</w:t>
      </w:r>
      <w:r>
        <w:rPr>
          <w:noProof/>
        </w:rPr>
        <w:t>15</w:t>
      </w:r>
      <w:bookmarkEnd w:id="1062"/>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657819DF" wp14:editId="4B856B4F">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1715F9" w:rsidRPr="009E3C14" w:rsidRDefault="001715F9" w:rsidP="00E91B9D">
                            <w:pPr>
                              <w:pStyle w:val="Caption"/>
                              <w:rPr>
                                <w:noProof/>
                                <w:szCs w:val="28"/>
                              </w:rPr>
                            </w:pPr>
                            <w:bookmarkStart w:id="1063" w:name="_Toc8741755"/>
                            <w:r>
                              <w:t xml:space="preserve">Hình </w:t>
                            </w:r>
                            <w:r w:rsidR="00304FFB">
                              <w:fldChar w:fldCharType="begin"/>
                            </w:r>
                            <w:r w:rsidR="00304FFB">
                              <w:instrText xml:space="preserve"> STYLEREF 1 \s </w:instrText>
                            </w:r>
                            <w:r w:rsidR="00304FFB">
                              <w:fldChar w:fldCharType="separate"/>
                            </w:r>
                            <w:r>
                              <w:rPr>
                                <w:noProof/>
                              </w:rPr>
                              <w:t>3</w:t>
                            </w:r>
                            <w:r w:rsidR="00304FFB">
                              <w:rPr>
                                <w:noProof/>
                              </w:rPr>
                              <w:fldChar w:fldCharType="end"/>
                            </w:r>
                            <w:r>
                              <w:noBreakHyphen/>
                            </w:r>
                            <w:r w:rsidR="00304FFB">
                              <w:fldChar w:fldCharType="begin"/>
                            </w:r>
                            <w:r w:rsidR="00304FFB">
                              <w:instrText xml:space="preserve"> SEQ Hình \* ARABIC \s 1 </w:instrText>
                            </w:r>
                            <w:r w:rsidR="00304FFB">
                              <w:fldChar w:fldCharType="separate"/>
                            </w:r>
                            <w:r>
                              <w:rPr>
                                <w:noProof/>
                              </w:rPr>
                              <w:t>67</w:t>
                            </w:r>
                            <w:r w:rsidR="00304FFB">
                              <w:rPr>
                                <w:noProof/>
                              </w:rPr>
                              <w:fldChar w:fldCharType="end"/>
                            </w:r>
                            <w:r>
                              <w:rPr>
                                <w:noProof/>
                              </w:rPr>
                              <w:t xml:space="preserve"> </w:t>
                            </w:r>
                            <w:r w:rsidRPr="005408E8">
                              <w:rPr>
                                <w:noProof/>
                              </w:rPr>
                              <w:t>Sequence diagram UC015</w:t>
                            </w:r>
                            <w:bookmarkEnd w:id="10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1715F9" w:rsidRPr="009E3C14" w:rsidRDefault="001715F9" w:rsidP="00E91B9D">
                      <w:pPr>
                        <w:pStyle w:val="Caption"/>
                        <w:rPr>
                          <w:noProof/>
                          <w:szCs w:val="28"/>
                        </w:rPr>
                      </w:pPr>
                      <w:bookmarkStart w:id="1030" w:name="_Toc874175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1030"/>
                    </w:p>
                  </w:txbxContent>
                </v:textbox>
                <w10:wrap type="square"/>
              </v:shape>
            </w:pict>
          </mc:Fallback>
        </mc:AlternateContent>
      </w:r>
      <w:r w:rsidR="004146EF">
        <w:rPr>
          <w:noProof/>
        </w:rPr>
        <w:drawing>
          <wp:anchor distT="0" distB="0" distL="114300" distR="114300" simplePos="0" relativeHeight="251732992" behindDoc="0" locked="0" layoutInCell="1" allowOverlap="1" wp14:anchorId="587293BC" wp14:editId="3E9A6B90">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1064" w:name="_Toc5741492"/>
      <w:bookmarkStart w:id="1065" w:name="_Toc5956968"/>
      <w:bookmarkStart w:id="1066" w:name="_Toc8806750"/>
      <w:r>
        <w:t>UC016</w:t>
      </w:r>
      <w:r w:rsidR="000C462B">
        <w:t xml:space="preserve"> Thêm dự á</w:t>
      </w:r>
      <w:r w:rsidRPr="00D405DE">
        <w:t>n</w:t>
      </w:r>
      <w:bookmarkEnd w:id="1064"/>
      <w:bookmarkEnd w:id="1065"/>
      <w:bookmarkEnd w:id="106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1067" w:name="_Toc5957029"/>
      <w:bookmarkStart w:id="1068" w:name="_Toc8741840"/>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36</w:t>
      </w:r>
      <w:r w:rsidR="00304FFB">
        <w:rPr>
          <w:noProof/>
        </w:rPr>
        <w:fldChar w:fldCharType="end"/>
      </w:r>
      <w:r>
        <w:t xml:space="preserve"> Đặc tả UC016</w:t>
      </w:r>
      <w:bookmarkEnd w:id="1067"/>
      <w:bookmarkEnd w:id="1068"/>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451D4C1A" wp14:editId="0FFD64A7">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1069" w:name="_Toc5957101"/>
      <w:bookmarkStart w:id="1070" w:name="_Toc8741756"/>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68</w:t>
      </w:r>
      <w:r w:rsidR="00304FFB">
        <w:rPr>
          <w:noProof/>
        </w:rPr>
        <w:fldChar w:fldCharType="end"/>
      </w:r>
      <w:r>
        <w:t xml:space="preserve"> Activity diagram UC016</w:t>
      </w:r>
      <w:bookmarkEnd w:id="1069"/>
      <w:bookmarkEnd w:id="1070"/>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070B2108" wp14:editId="50FED286">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1071" w:name="_Toc5957102"/>
      <w:bookmarkStart w:id="1072" w:name="_Toc8741757"/>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69</w:t>
      </w:r>
      <w:r w:rsidR="00304FFB">
        <w:rPr>
          <w:noProof/>
        </w:rPr>
        <w:fldChar w:fldCharType="end"/>
      </w:r>
      <w:r>
        <w:t xml:space="preserve"> Sequence UC016</w:t>
      </w:r>
      <w:bookmarkEnd w:id="1071"/>
      <w:bookmarkEnd w:id="1072"/>
    </w:p>
    <w:p w:rsidR="00FF248D" w:rsidRDefault="00926091" w:rsidP="000348FB">
      <w:pPr>
        <w:pStyle w:val="Heading3"/>
        <w:spacing w:line="360" w:lineRule="auto"/>
      </w:pPr>
      <w:bookmarkStart w:id="1073" w:name="_Toc5741493"/>
      <w:bookmarkStart w:id="1074" w:name="_Toc5956969"/>
      <w:bookmarkStart w:id="1075" w:name="_Toc8806751"/>
      <w:r>
        <w:lastRenderedPageBreak/>
        <w:t>UC017</w:t>
      </w:r>
      <w:r w:rsidR="000C462B">
        <w:t xml:space="preserve"> Xem dự án của cô</w:t>
      </w:r>
      <w:r w:rsidRPr="00D405DE">
        <w:t>ng ty</w:t>
      </w:r>
      <w:bookmarkEnd w:id="1073"/>
      <w:bookmarkEnd w:id="1074"/>
      <w:bookmarkEnd w:id="1075"/>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1076" w:name="_Toc8741841"/>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37</w:t>
      </w:r>
      <w:r w:rsidR="00304FFB">
        <w:rPr>
          <w:noProof/>
        </w:rPr>
        <w:fldChar w:fldCharType="end"/>
      </w:r>
      <w:r>
        <w:rPr>
          <w:noProof/>
        </w:rPr>
        <w:t xml:space="preserve"> </w:t>
      </w:r>
      <w:r w:rsidRPr="006E429D">
        <w:rPr>
          <w:noProof/>
        </w:rPr>
        <w:t>Đặc tả UC017</w:t>
      </w:r>
      <w:bookmarkEnd w:id="1076"/>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5ADF355F" wp14:editId="400F5D6C">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1077" w:name="_Toc8741758"/>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70</w:t>
      </w:r>
      <w:r w:rsidR="00304FFB">
        <w:rPr>
          <w:noProof/>
        </w:rPr>
        <w:fldChar w:fldCharType="end"/>
      </w:r>
      <w:r w:rsidR="000D693C">
        <w:rPr>
          <w:noProof/>
        </w:rPr>
        <w:t xml:space="preserve"> </w:t>
      </w:r>
      <w:r w:rsidRPr="00C5151A">
        <w:rPr>
          <w:noProof/>
        </w:rPr>
        <w:t>Activity diagram UC0</w:t>
      </w:r>
      <w:r>
        <w:rPr>
          <w:noProof/>
        </w:rPr>
        <w:t>17</w:t>
      </w:r>
      <w:bookmarkEnd w:id="1077"/>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287FBEE5" wp14:editId="47CB15AE">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1078" w:name="_Toc8741759"/>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71</w:t>
      </w:r>
      <w:r w:rsidR="00304FFB">
        <w:rPr>
          <w:noProof/>
        </w:rPr>
        <w:fldChar w:fldCharType="end"/>
      </w:r>
      <w:r w:rsidR="000D693C">
        <w:rPr>
          <w:noProof/>
        </w:rPr>
        <w:t xml:space="preserve"> </w:t>
      </w:r>
      <w:r w:rsidRPr="001A4C82">
        <w:rPr>
          <w:noProof/>
        </w:rPr>
        <w:t>Sequence diagram UC0</w:t>
      </w:r>
      <w:r>
        <w:rPr>
          <w:noProof/>
        </w:rPr>
        <w:t>17</w:t>
      </w:r>
      <w:bookmarkEnd w:id="1078"/>
    </w:p>
    <w:p w:rsidR="00FF248D" w:rsidRDefault="00926091" w:rsidP="000348FB">
      <w:pPr>
        <w:pStyle w:val="Heading3"/>
        <w:spacing w:line="360" w:lineRule="auto"/>
      </w:pPr>
      <w:bookmarkStart w:id="1079" w:name="_Toc5741494"/>
      <w:bookmarkStart w:id="1080" w:name="_Toc5956970"/>
      <w:bookmarkStart w:id="1081" w:name="_Toc8806752"/>
      <w:r>
        <w:t>UC017a</w:t>
      </w:r>
      <w:r w:rsidR="000C462B">
        <w:t xml:space="preserve"> Cập nhật thông tin dự á</w:t>
      </w:r>
      <w:r w:rsidRPr="00D405DE">
        <w:t>n</w:t>
      </w:r>
      <w:bookmarkEnd w:id="1079"/>
      <w:bookmarkEnd w:id="1080"/>
      <w:bookmarkEnd w:id="108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1082" w:name="_Toc5957031"/>
      <w:bookmarkStart w:id="1083" w:name="_Toc8741842"/>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38</w:t>
      </w:r>
      <w:r w:rsidR="00304FFB">
        <w:rPr>
          <w:noProof/>
        </w:rPr>
        <w:fldChar w:fldCharType="end"/>
      </w:r>
      <w:r>
        <w:t xml:space="preserve"> Đặc tả UC017a</w:t>
      </w:r>
      <w:bookmarkEnd w:id="1082"/>
      <w:bookmarkEnd w:id="1083"/>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550BA0C8" wp14:editId="3A23FA10">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1084" w:name="_Toc8741760"/>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72</w:t>
      </w:r>
      <w:r w:rsidR="00304FFB">
        <w:rPr>
          <w:noProof/>
        </w:rPr>
        <w:fldChar w:fldCharType="end"/>
      </w:r>
      <w:r w:rsidR="000D693C">
        <w:rPr>
          <w:noProof/>
        </w:rPr>
        <w:t xml:space="preserve"> </w:t>
      </w:r>
      <w:r w:rsidRPr="00075FCE">
        <w:rPr>
          <w:noProof/>
        </w:rPr>
        <w:t>Activity diagram UC0</w:t>
      </w:r>
      <w:r>
        <w:rPr>
          <w:noProof/>
        </w:rPr>
        <w:t>17a</w:t>
      </w:r>
      <w:bookmarkEnd w:id="1084"/>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113D16C0" wp14:editId="6F9E7C8B">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1085" w:name="_Toc8741761"/>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73</w:t>
      </w:r>
      <w:r w:rsidR="00304FFB">
        <w:rPr>
          <w:noProof/>
        </w:rPr>
        <w:fldChar w:fldCharType="end"/>
      </w:r>
      <w:r w:rsidR="000D693C">
        <w:rPr>
          <w:noProof/>
        </w:rPr>
        <w:t xml:space="preserve"> </w:t>
      </w:r>
      <w:r w:rsidRPr="00B128A6">
        <w:rPr>
          <w:noProof/>
        </w:rPr>
        <w:t>Sequence diagram UC0</w:t>
      </w:r>
      <w:r>
        <w:rPr>
          <w:noProof/>
        </w:rPr>
        <w:t>17a</w:t>
      </w:r>
      <w:bookmarkEnd w:id="1085"/>
    </w:p>
    <w:p w:rsidR="00FF248D" w:rsidRDefault="00926091" w:rsidP="000348FB">
      <w:pPr>
        <w:pStyle w:val="Heading3"/>
        <w:spacing w:line="360" w:lineRule="auto"/>
      </w:pPr>
      <w:bookmarkStart w:id="1086" w:name="_Toc5741495"/>
      <w:bookmarkStart w:id="1087" w:name="_Toc5956971"/>
      <w:bookmarkStart w:id="1088" w:name="_Toc8806753"/>
      <w:r>
        <w:lastRenderedPageBreak/>
        <w:t>UC018</w:t>
      </w:r>
      <w:r w:rsidR="000C462B">
        <w:t xml:space="preserve"> Tìm kiế</w:t>
      </w:r>
      <w:r w:rsidRPr="00D405DE">
        <w:t>m</w:t>
      </w:r>
      <w:bookmarkEnd w:id="1086"/>
      <w:bookmarkEnd w:id="1087"/>
      <w:bookmarkEnd w:id="1088"/>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1089" w:name="_Toc8741843"/>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39</w:t>
      </w:r>
      <w:r w:rsidR="00304FFB">
        <w:rPr>
          <w:noProof/>
        </w:rPr>
        <w:fldChar w:fldCharType="end"/>
      </w:r>
      <w:r>
        <w:rPr>
          <w:noProof/>
        </w:rPr>
        <w:t xml:space="preserve"> </w:t>
      </w:r>
      <w:r w:rsidRPr="001C3442">
        <w:rPr>
          <w:noProof/>
        </w:rPr>
        <w:t>Đặc tả UC018</w:t>
      </w:r>
      <w:bookmarkEnd w:id="1089"/>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E1CD490" wp14:editId="231359BA">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1090" w:name="_Toc8741762"/>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74</w:t>
      </w:r>
      <w:r w:rsidR="00304FFB">
        <w:rPr>
          <w:noProof/>
        </w:rPr>
        <w:fldChar w:fldCharType="end"/>
      </w:r>
      <w:r w:rsidR="000D693C">
        <w:rPr>
          <w:noProof/>
        </w:rPr>
        <w:t xml:space="preserve"> </w:t>
      </w:r>
      <w:r w:rsidRPr="00702F86">
        <w:rPr>
          <w:noProof/>
        </w:rPr>
        <w:t>Activity diagram UC0</w:t>
      </w:r>
      <w:r>
        <w:rPr>
          <w:noProof/>
        </w:rPr>
        <w:t>18</w:t>
      </w:r>
      <w:bookmarkEnd w:id="1090"/>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3865FE00" wp14:editId="3BCE2024">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1091" w:name="_Toc8741763"/>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75</w:t>
      </w:r>
      <w:r w:rsidR="00304FFB">
        <w:rPr>
          <w:noProof/>
        </w:rPr>
        <w:fldChar w:fldCharType="end"/>
      </w:r>
      <w:r w:rsidR="000D693C">
        <w:rPr>
          <w:noProof/>
        </w:rPr>
        <w:t xml:space="preserve"> </w:t>
      </w:r>
      <w:r w:rsidRPr="00930D8E">
        <w:rPr>
          <w:noProof/>
        </w:rPr>
        <w:t>Sequence diagram UC0</w:t>
      </w:r>
      <w:r>
        <w:rPr>
          <w:noProof/>
        </w:rPr>
        <w:t>18</w:t>
      </w:r>
      <w:bookmarkEnd w:id="1091"/>
    </w:p>
    <w:p w:rsidR="00FF248D" w:rsidRDefault="00926091" w:rsidP="000348FB">
      <w:pPr>
        <w:pStyle w:val="Heading3"/>
        <w:spacing w:line="360" w:lineRule="auto"/>
      </w:pPr>
      <w:bookmarkStart w:id="1092" w:name="_Toc5741496"/>
      <w:bookmarkStart w:id="1093" w:name="_Toc5956972"/>
      <w:bookmarkStart w:id="1094" w:name="_Toc8806754"/>
      <w:r>
        <w:t>UC019</w:t>
      </w:r>
      <w:r w:rsidR="000C462B">
        <w:t xml:space="preserve"> Thố</w:t>
      </w:r>
      <w:r w:rsidRPr="00D405DE">
        <w:t>ng k</w:t>
      </w:r>
      <w:bookmarkEnd w:id="1092"/>
      <w:bookmarkEnd w:id="1093"/>
      <w:r w:rsidR="000C462B">
        <w:t>ê</w:t>
      </w:r>
      <w:bookmarkEnd w:id="1094"/>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1095" w:name="_Toc8741844"/>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40</w:t>
      </w:r>
      <w:r w:rsidR="00304FFB">
        <w:rPr>
          <w:noProof/>
        </w:rPr>
        <w:fldChar w:fldCharType="end"/>
      </w:r>
      <w:r>
        <w:rPr>
          <w:noProof/>
        </w:rPr>
        <w:t xml:space="preserve"> </w:t>
      </w:r>
      <w:r w:rsidRPr="002E7C41">
        <w:rPr>
          <w:noProof/>
        </w:rPr>
        <w:t>Đặc tả UC019</w:t>
      </w:r>
      <w:bookmarkEnd w:id="1095"/>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6DB3CC42" wp14:editId="25AFEF3F">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1096" w:name="_Toc8741764"/>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76</w:t>
      </w:r>
      <w:r w:rsidR="00304FFB">
        <w:rPr>
          <w:noProof/>
        </w:rPr>
        <w:fldChar w:fldCharType="end"/>
      </w:r>
      <w:r w:rsidR="000D693C">
        <w:rPr>
          <w:noProof/>
        </w:rPr>
        <w:t xml:space="preserve"> </w:t>
      </w:r>
      <w:r w:rsidRPr="00253658">
        <w:rPr>
          <w:noProof/>
        </w:rPr>
        <w:t>Activity diagram UC0</w:t>
      </w:r>
      <w:r>
        <w:rPr>
          <w:noProof/>
        </w:rPr>
        <w:t>19</w:t>
      </w:r>
      <w:bookmarkEnd w:id="1096"/>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97A13AF" wp14:editId="0B520B93">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1097" w:name="_Toc8741765"/>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77</w:t>
      </w:r>
      <w:r w:rsidR="00304FFB">
        <w:rPr>
          <w:noProof/>
        </w:rPr>
        <w:fldChar w:fldCharType="end"/>
      </w:r>
      <w:r w:rsidR="000D693C">
        <w:rPr>
          <w:noProof/>
        </w:rPr>
        <w:t xml:space="preserve"> </w:t>
      </w:r>
      <w:r w:rsidRPr="0069694A">
        <w:rPr>
          <w:noProof/>
        </w:rPr>
        <w:t>Sequence diagram UC0</w:t>
      </w:r>
      <w:r>
        <w:rPr>
          <w:noProof/>
        </w:rPr>
        <w:t>19</w:t>
      </w:r>
      <w:bookmarkEnd w:id="1097"/>
    </w:p>
    <w:p w:rsidR="00FF248D" w:rsidRDefault="00926091" w:rsidP="000348FB">
      <w:pPr>
        <w:pStyle w:val="Heading3"/>
        <w:spacing w:line="360" w:lineRule="auto"/>
      </w:pPr>
      <w:bookmarkStart w:id="1098" w:name="_Toc5741497"/>
      <w:bookmarkStart w:id="1099" w:name="_Toc5956973"/>
      <w:bookmarkStart w:id="1100" w:name="_Toc8806755"/>
      <w:r>
        <w:t>UC020</w:t>
      </w:r>
      <w:r w:rsidR="000C462B">
        <w:t xml:space="preserve"> Xem lịch sử cập nhậ</w:t>
      </w:r>
      <w:r w:rsidRPr="00D405DE">
        <w:t>t</w:t>
      </w:r>
      <w:bookmarkEnd w:id="1098"/>
      <w:bookmarkEnd w:id="1099"/>
      <w:bookmarkEnd w:id="1100"/>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1101" w:name="_Toc8741845"/>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41</w:t>
      </w:r>
      <w:r w:rsidR="00304FFB">
        <w:rPr>
          <w:noProof/>
        </w:rPr>
        <w:fldChar w:fldCharType="end"/>
      </w:r>
      <w:r w:rsidRPr="004F13D8">
        <w:rPr>
          <w:noProof/>
        </w:rPr>
        <w:t>Đặc tả UC0</w:t>
      </w:r>
      <w:r>
        <w:rPr>
          <w:noProof/>
        </w:rPr>
        <w:t>20</w:t>
      </w:r>
      <w:bookmarkEnd w:id="1101"/>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6592C890" wp14:editId="4B252510">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1102" w:name="_Toc8741766"/>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78</w:t>
      </w:r>
      <w:r w:rsidR="00304FFB">
        <w:rPr>
          <w:noProof/>
        </w:rPr>
        <w:fldChar w:fldCharType="end"/>
      </w:r>
      <w:r w:rsidR="000D693C">
        <w:rPr>
          <w:noProof/>
        </w:rPr>
        <w:t xml:space="preserve"> </w:t>
      </w:r>
      <w:r w:rsidRPr="00F85448">
        <w:rPr>
          <w:noProof/>
        </w:rPr>
        <w:t>Activity diagram UC0</w:t>
      </w:r>
      <w:r>
        <w:rPr>
          <w:noProof/>
        </w:rPr>
        <w:t>20</w:t>
      </w:r>
      <w:bookmarkEnd w:id="1102"/>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6B0BAE1A" wp14:editId="3A230CBD">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1103" w:name="_Toc8741767"/>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79</w:t>
      </w:r>
      <w:r w:rsidR="00304FFB">
        <w:rPr>
          <w:noProof/>
        </w:rPr>
        <w:fldChar w:fldCharType="end"/>
      </w:r>
      <w:r w:rsidR="000D693C">
        <w:rPr>
          <w:noProof/>
        </w:rPr>
        <w:t xml:space="preserve"> </w:t>
      </w:r>
      <w:r w:rsidRPr="008F650B">
        <w:rPr>
          <w:noProof/>
        </w:rPr>
        <w:t>Sequence diagram UC0</w:t>
      </w:r>
      <w:r>
        <w:rPr>
          <w:noProof/>
        </w:rPr>
        <w:t>20</w:t>
      </w:r>
      <w:bookmarkEnd w:id="1103"/>
    </w:p>
    <w:p w:rsidR="00FF248D" w:rsidRDefault="00926091" w:rsidP="000348FB">
      <w:pPr>
        <w:pStyle w:val="Heading3"/>
        <w:spacing w:line="360" w:lineRule="auto"/>
      </w:pPr>
      <w:bookmarkStart w:id="1104" w:name="_Toc5741498"/>
      <w:bookmarkStart w:id="1105" w:name="_Toc5956974"/>
      <w:bookmarkStart w:id="1106" w:name="_Toc8806756"/>
      <w:r>
        <w:t>UC021</w:t>
      </w:r>
      <w:r w:rsidR="000C462B">
        <w:t xml:space="preserve"> Quản lý dữ liệu hiển thị của hệ thố</w:t>
      </w:r>
      <w:r w:rsidRPr="00D405DE">
        <w:t>ng</w:t>
      </w:r>
      <w:bookmarkEnd w:id="1104"/>
      <w:bookmarkEnd w:id="1105"/>
      <w:bookmarkEnd w:id="1106"/>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1107" w:name="_Toc8741846"/>
      <w:r>
        <w:t xml:space="preserve">Bảng </w:t>
      </w:r>
      <w:r w:rsidR="00304FFB">
        <w:fldChar w:fldCharType="begin"/>
      </w:r>
      <w:r w:rsidR="00304FFB">
        <w:instrText xml:space="preserve"> STYLEREF 1 \s </w:instrText>
      </w:r>
      <w:r w:rsidR="00304FFB">
        <w:fldChar w:fldCharType="separate"/>
      </w:r>
      <w:r w:rsidR="00F86417">
        <w:rPr>
          <w:noProof/>
        </w:rPr>
        <w:t>3</w:t>
      </w:r>
      <w:r w:rsidR="00304FFB">
        <w:rPr>
          <w:noProof/>
        </w:rPr>
        <w:fldChar w:fldCharType="end"/>
      </w:r>
      <w:r w:rsidR="00F86417">
        <w:noBreakHyphen/>
      </w:r>
      <w:r w:rsidR="00304FFB">
        <w:fldChar w:fldCharType="begin"/>
      </w:r>
      <w:r w:rsidR="00304FFB">
        <w:instrText xml:space="preserve"> SEQ Bảng \* ARABIC \s 1 </w:instrText>
      </w:r>
      <w:r w:rsidR="00304FFB">
        <w:fldChar w:fldCharType="separate"/>
      </w:r>
      <w:r w:rsidR="00F86417">
        <w:rPr>
          <w:noProof/>
        </w:rPr>
        <w:t>42</w:t>
      </w:r>
      <w:r w:rsidR="00304FFB">
        <w:rPr>
          <w:noProof/>
        </w:rPr>
        <w:fldChar w:fldCharType="end"/>
      </w:r>
      <w:r>
        <w:rPr>
          <w:noProof/>
        </w:rPr>
        <w:t xml:space="preserve"> </w:t>
      </w:r>
      <w:r w:rsidRPr="002375B1">
        <w:rPr>
          <w:noProof/>
        </w:rPr>
        <w:t>Đặc tả UC02</w:t>
      </w:r>
      <w:r>
        <w:rPr>
          <w:noProof/>
        </w:rPr>
        <w:t>1</w:t>
      </w:r>
      <w:bookmarkEnd w:id="1107"/>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6DAC7AB6" wp14:editId="0CEC7FF9">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1108" w:name="_Toc8741768"/>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80</w:t>
      </w:r>
      <w:r w:rsidR="00304FFB">
        <w:rPr>
          <w:noProof/>
        </w:rPr>
        <w:fldChar w:fldCharType="end"/>
      </w:r>
      <w:r w:rsidR="000D693C">
        <w:rPr>
          <w:noProof/>
        </w:rPr>
        <w:t xml:space="preserve"> </w:t>
      </w:r>
      <w:r w:rsidRPr="004F0834">
        <w:rPr>
          <w:noProof/>
        </w:rPr>
        <w:t>Activity diagram UC0</w:t>
      </w:r>
      <w:r>
        <w:rPr>
          <w:noProof/>
        </w:rPr>
        <w:t>21</w:t>
      </w:r>
      <w:bookmarkEnd w:id="1108"/>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67F61DA4" wp14:editId="67DC0088">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1109" w:name="_Toc8741769"/>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81</w:t>
      </w:r>
      <w:r w:rsidR="00304FFB">
        <w:rPr>
          <w:noProof/>
        </w:rPr>
        <w:fldChar w:fldCharType="end"/>
      </w:r>
      <w:r w:rsidRPr="00BD4476">
        <w:rPr>
          <w:noProof/>
        </w:rPr>
        <w:t>Sequence diagram UC0</w:t>
      </w:r>
      <w:r>
        <w:rPr>
          <w:noProof/>
        </w:rPr>
        <w:t>21</w:t>
      </w:r>
      <w:bookmarkEnd w:id="1109"/>
    </w:p>
    <w:p w:rsidR="00FF248D" w:rsidRDefault="00926091" w:rsidP="000348FB">
      <w:pPr>
        <w:pStyle w:val="Heading3"/>
        <w:spacing w:line="360" w:lineRule="auto"/>
      </w:pPr>
      <w:bookmarkStart w:id="1110" w:name="_Toc5741499"/>
      <w:bookmarkStart w:id="1111" w:name="_Toc5956975"/>
      <w:bookmarkStart w:id="1112" w:name="_Toc8806757"/>
      <w:r>
        <w:lastRenderedPageBreak/>
        <w:t>UC021a</w:t>
      </w:r>
      <w:r w:rsidR="000C462B">
        <w:t xml:space="preserve"> Thêm dữ liệ</w:t>
      </w:r>
      <w:r w:rsidRPr="00D405DE">
        <w:t>u</w:t>
      </w:r>
      <w:bookmarkEnd w:id="1110"/>
      <w:bookmarkEnd w:id="1111"/>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1112"/>
    </w:p>
    <w:p w:rsidR="00F86417" w:rsidRPr="00F86417" w:rsidRDefault="00897787" w:rsidP="00F86417">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81221C">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Change w:id="1113" w:author="LEO" w:date="2019-05-15T21:29:00Z">
                <w:pPr>
                  <w:pStyle w:val="InfoBlue"/>
                  <w:framePr w:hSpace="180" w:vSpace="100" w:wrap="around" w:vAnchor="text" w:hAnchor="text" w:xAlign="center" w:y="1"/>
                  <w:numPr>
                    <w:numId w:val="51"/>
                  </w:numPr>
                  <w:spacing w:before="0" w:beforeAutospacing="0" w:after="0" w:afterAutospacing="0" w:line="360" w:lineRule="auto"/>
                  <w:ind w:left="325" w:hanging="270"/>
                  <w:suppressOverlap/>
                  <w:jc w:val="both"/>
                </w:pPr>
              </w:pPrChange>
            </w:pPr>
            <w:r>
              <w:rPr>
                <w:rFonts w:ascii="Times New Roman" w:hAnsi="Times New Roman"/>
                <w:i w:val="0"/>
                <w:color w:val="auto"/>
                <w:sz w:val="26"/>
                <w:szCs w:val="26"/>
              </w:rPr>
              <w:t xml:space="preserve">Thêm dữ liệu, cập nhật, xóa </w:t>
            </w:r>
            <w:ins w:id="1114" w:author="LEO" w:date="2019-05-15T21:29:00Z">
              <w:r w:rsidR="0081221C">
                <w:rPr>
                  <w:rFonts w:ascii="Times New Roman" w:hAnsi="Times New Roman"/>
                  <w:i w:val="0"/>
                  <w:color w:val="auto"/>
                  <w:sz w:val="26"/>
                  <w:szCs w:val="26"/>
                </w:rPr>
                <w:t xml:space="preserve">các </w:t>
              </w:r>
            </w:ins>
            <w:r>
              <w:rPr>
                <w:rFonts w:ascii="Times New Roman" w:hAnsi="Times New Roman"/>
                <w:i w:val="0"/>
                <w:color w:val="auto"/>
                <w:sz w:val="26"/>
                <w:szCs w:val="26"/>
              </w:rPr>
              <w:t>dòng</w:t>
            </w:r>
            <w:ins w:id="1115" w:author="LEO" w:date="2019-05-15T21:29:00Z">
              <w:r w:rsidR="0081221C">
                <w:rPr>
                  <w:rFonts w:ascii="Times New Roman" w:hAnsi="Times New Roman"/>
                  <w:i w:val="0"/>
                  <w:color w:val="auto"/>
                  <w:sz w:val="26"/>
                  <w:szCs w:val="26"/>
                </w:rPr>
                <w:t xml:space="preserve"> </w:t>
              </w:r>
            </w:ins>
            <w:del w:id="1116" w:author="LEO" w:date="2019-05-15T21:29:00Z">
              <w:r w:rsidDel="0081221C">
                <w:rPr>
                  <w:rFonts w:ascii="Times New Roman" w:hAnsi="Times New Roman"/>
                  <w:i w:val="0"/>
                  <w:color w:val="auto"/>
                  <w:sz w:val="26"/>
                  <w:szCs w:val="26"/>
                </w:rPr>
                <w:delText xml:space="preserve"> </w:delText>
              </w:r>
            </w:del>
            <w:r>
              <w:rPr>
                <w:rFonts w:ascii="Times New Roman" w:hAnsi="Times New Roman"/>
                <w:i w:val="0"/>
                <w:color w:val="auto"/>
                <w:sz w:val="26"/>
                <w:szCs w:val="26"/>
              </w:rPr>
              <w:t xml:space="preserve">dữ liệu </w:t>
            </w:r>
            <w:ins w:id="1117" w:author="LEO" w:date="2019-05-15T21:29:00Z">
              <w:r w:rsidR="0081221C">
                <w:rPr>
                  <w:rFonts w:ascii="Times New Roman" w:hAnsi="Times New Roman"/>
                  <w:i w:val="0"/>
                  <w:color w:val="auto"/>
                  <w:sz w:val="26"/>
                  <w:szCs w:val="26"/>
                </w:rPr>
                <w:t xml:space="preserve">ở </w:t>
              </w:r>
            </w:ins>
            <w:r>
              <w:rPr>
                <w:rFonts w:ascii="Times New Roman" w:hAnsi="Times New Roman"/>
                <w:i w:val="0"/>
                <w:color w:val="auto"/>
                <w:sz w:val="26"/>
                <w:szCs w:val="26"/>
              </w:rPr>
              <w:t>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5A633E">
            <w:pPr>
              <w:pStyle w:val="InfoBlue"/>
              <w:keepNext/>
              <w:numPr>
                <w:ilvl w:val="0"/>
                <w:numId w:val="51"/>
              </w:numPr>
              <w:spacing w:before="0" w:beforeAutospacing="0" w:after="0" w:afterAutospacing="0" w:line="360" w:lineRule="auto"/>
              <w:ind w:left="368" w:hanging="270"/>
              <w:jc w:val="both"/>
              <w:rPr>
                <w:rFonts w:ascii="Times New Roman" w:hAnsi="Times New Roman"/>
                <w:i w:val="0"/>
                <w:color w:val="auto"/>
                <w:sz w:val="26"/>
                <w:szCs w:val="26"/>
              </w:rPr>
              <w:pPrChange w:id="1118" w:author="LEO" w:date="2019-05-15T21:29:00Z">
                <w:pPr>
                  <w:pStyle w:val="InfoBlue"/>
                  <w:keepNext/>
                  <w:framePr w:hSpace="180" w:vSpace="100" w:wrap="around" w:vAnchor="text" w:hAnchor="text" w:xAlign="center" w:y="1"/>
                  <w:numPr>
                    <w:numId w:val="51"/>
                  </w:numPr>
                  <w:spacing w:before="0" w:beforeAutospacing="0" w:after="0" w:afterAutospacing="0" w:line="360" w:lineRule="auto"/>
                  <w:ind w:left="278" w:hanging="180"/>
                  <w:suppressOverlap/>
                  <w:jc w:val="both"/>
                </w:pPr>
              </w:pPrChange>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670D9E">
            <w:pPr>
              <w:spacing w:before="0" w:beforeAutospacing="0" w:after="0" w:afterAutospacing="0" w:line="360" w:lineRule="auto"/>
              <w:ind w:firstLine="0"/>
              <w:rPr>
                <w:rFonts w:ascii="Arial" w:hAnsi="Arial" w:cs="Arial"/>
                <w:bCs/>
                <w:color w:val="000000"/>
                <w:szCs w:val="26"/>
              </w:rPr>
              <w:pPrChange w:id="1119" w:author="LEO" w:date="2019-05-15T21:30:00Z">
                <w:pPr>
                  <w:framePr w:hSpace="180" w:vSpace="100" w:wrap="around" w:vAnchor="text" w:hAnchor="text" w:xAlign="center" w:y="1"/>
                  <w:spacing w:before="0" w:beforeAutospacing="0" w:after="0" w:afterAutospacing="0" w:line="360" w:lineRule="auto"/>
                  <w:suppressOverlap/>
                </w:pPr>
              </w:pPrChange>
            </w:pPr>
            <w:bookmarkStart w:id="1120" w:name="_GoBack"/>
            <w:bookmarkEnd w:id="1120"/>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1121" w:name="_Toc7349270"/>
            <w:r w:rsidRPr="00F53C07">
              <w:rPr>
                <w:szCs w:val="26"/>
              </w:rPr>
              <w:t>2</w:t>
            </w:r>
            <w:r w:rsidR="002D4866" w:rsidRPr="00F53C07">
              <w:rPr>
                <w:szCs w:val="26"/>
              </w:rPr>
              <w:t xml:space="preserve">.1 </w:t>
            </w:r>
            <w:r w:rsidR="00FA2905" w:rsidRPr="00F53C07">
              <w:rPr>
                <w:szCs w:val="26"/>
              </w:rPr>
              <w:t>Lỗi thông báo không thành công.</w:t>
            </w:r>
            <w:bookmarkEnd w:id="1121"/>
          </w:p>
        </w:tc>
      </w:tr>
    </w:tbl>
    <w:p w:rsidR="00F86417" w:rsidRDefault="00F86417" w:rsidP="00F86417">
      <w:pPr>
        <w:pStyle w:val="Caption"/>
        <w:framePr w:hSpace="180" w:vSpace="100" w:wrap="around" w:vAnchor="text" w:hAnchor="text" w:xAlign="center" w:y="1"/>
        <w:suppressOverlap/>
      </w:pPr>
      <w:bookmarkStart w:id="1122" w:name="_Toc8741847"/>
      <w:r>
        <w:lastRenderedPageBreak/>
        <w:t xml:space="preserve">Bảng </w:t>
      </w:r>
      <w:r w:rsidR="00304FFB">
        <w:fldChar w:fldCharType="begin"/>
      </w:r>
      <w:r w:rsidR="00304FFB">
        <w:instrText xml:space="preserve"> STYLEREF 1 \s </w:instrText>
      </w:r>
      <w:r w:rsidR="00304FFB">
        <w:fldChar w:fldCharType="separate"/>
      </w:r>
      <w:r>
        <w:rPr>
          <w:noProof/>
        </w:rPr>
        <w:t>3</w:t>
      </w:r>
      <w:r w:rsidR="00304FFB">
        <w:rPr>
          <w:noProof/>
        </w:rPr>
        <w:fldChar w:fldCharType="end"/>
      </w:r>
      <w:r>
        <w:noBreakHyphen/>
      </w:r>
      <w:r w:rsidR="00304FFB">
        <w:fldChar w:fldCharType="begin"/>
      </w:r>
      <w:r w:rsidR="00304FFB">
        <w:instrText xml:space="preserve"> SEQ Bảng \* ARABIC \s 1 </w:instrText>
      </w:r>
      <w:r w:rsidR="00304FFB">
        <w:fldChar w:fldCharType="separate"/>
      </w:r>
      <w:r>
        <w:rPr>
          <w:noProof/>
        </w:rPr>
        <w:t>43</w:t>
      </w:r>
      <w:r w:rsidR="00304FFB">
        <w:rPr>
          <w:noProof/>
        </w:rPr>
        <w:fldChar w:fldCharType="end"/>
      </w:r>
      <w:r>
        <w:rPr>
          <w:noProof/>
        </w:rPr>
        <w:t xml:space="preserve"> </w:t>
      </w:r>
      <w:r w:rsidRPr="00397B20">
        <w:rPr>
          <w:noProof/>
        </w:rPr>
        <w:t>Đặc tả UC021a,b,c</w:t>
      </w:r>
      <w:bookmarkEnd w:id="1122"/>
    </w:p>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t>Activitydiagram</w:t>
      </w:r>
    </w:p>
    <w:p w:rsidR="00051D2F" w:rsidRDefault="00C95777" w:rsidP="000348FB">
      <w:pPr>
        <w:keepNext/>
        <w:spacing w:line="360" w:lineRule="auto"/>
        <w:ind w:firstLine="180"/>
      </w:pPr>
      <w:r>
        <w:rPr>
          <w:noProof/>
        </w:rPr>
        <w:drawing>
          <wp:inline distT="0" distB="0" distL="0" distR="0" wp14:anchorId="7E0D4715" wp14:editId="5E6CDD20">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1123" w:name="_Toc8741770"/>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82</w:t>
      </w:r>
      <w:r w:rsidR="00304FFB">
        <w:rPr>
          <w:noProof/>
        </w:rPr>
        <w:fldChar w:fldCharType="end"/>
      </w:r>
      <w:r w:rsidR="000D693C">
        <w:rPr>
          <w:noProof/>
        </w:rPr>
        <w:t xml:space="preserve"> </w:t>
      </w:r>
      <w:r w:rsidRPr="002548E8">
        <w:rPr>
          <w:noProof/>
        </w:rPr>
        <w:t>Activity diagram UC0</w:t>
      </w:r>
      <w:r>
        <w:rPr>
          <w:noProof/>
        </w:rPr>
        <w:t>21a,b,c</w:t>
      </w:r>
      <w:bookmarkEnd w:id="1123"/>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116BEF11" wp14:editId="74BF1BDD">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1124" w:name="_Toc8741771"/>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83</w:t>
      </w:r>
      <w:r w:rsidR="00304FFB">
        <w:rPr>
          <w:noProof/>
        </w:rPr>
        <w:fldChar w:fldCharType="end"/>
      </w:r>
      <w:r w:rsidR="000D693C">
        <w:rPr>
          <w:noProof/>
        </w:rPr>
        <w:t xml:space="preserve"> </w:t>
      </w:r>
      <w:r w:rsidRPr="00833BEF">
        <w:rPr>
          <w:noProof/>
        </w:rPr>
        <w:t>Sequence diagram UC0</w:t>
      </w:r>
      <w:r>
        <w:rPr>
          <w:noProof/>
        </w:rPr>
        <w:t>21a,b,c</w:t>
      </w:r>
      <w:bookmarkEnd w:id="1124"/>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1125" w:name="_Toc8806758"/>
      <w:r>
        <w:lastRenderedPageBreak/>
        <w:t>Class diagram</w:t>
      </w:r>
      <w:bookmarkEnd w:id="1125"/>
    </w:p>
    <w:p w:rsidR="008928DA" w:rsidRDefault="008A15A5" w:rsidP="008928DA">
      <w:pPr>
        <w:keepNext/>
        <w:spacing w:line="360" w:lineRule="auto"/>
        <w:ind w:left="486" w:firstLine="90"/>
      </w:pPr>
      <w:r>
        <w:t>Để xây dựng ứng dụng quản lý kỹ năng của nhân viên, hệ thống</w:t>
      </w:r>
      <w:r w:rsidR="008928DA">
        <w:t xml:space="preserve"> sử dụng các class entity sau:</w:t>
      </w:r>
    </w:p>
    <w:p w:rsidR="003D5051" w:rsidRDefault="000949B0" w:rsidP="000348FB">
      <w:pPr>
        <w:keepNext/>
        <w:spacing w:line="360" w:lineRule="auto"/>
        <w:ind w:firstLine="90"/>
      </w:pPr>
      <w:r>
        <w:rPr>
          <w:noProof/>
        </w:rPr>
        <w:drawing>
          <wp:inline distT="0" distB="0" distL="0" distR="0" wp14:anchorId="629CF26E" wp14:editId="3A0D5D9F">
            <wp:extent cx="5429250" cy="558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37389" cy="5590017"/>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1126" w:name="_Toc8741772"/>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84</w:t>
      </w:r>
      <w:r w:rsidR="00304FFB">
        <w:rPr>
          <w:noProof/>
        </w:rPr>
        <w:fldChar w:fldCharType="end"/>
      </w:r>
      <w:r w:rsidR="00DB28A5">
        <w:rPr>
          <w:noProof/>
        </w:rPr>
        <w:t xml:space="preserve"> </w:t>
      </w:r>
      <w:r w:rsidR="008928DA">
        <w:rPr>
          <w:noProof/>
        </w:rPr>
        <w:t>Class</w:t>
      </w:r>
      <w:r>
        <w:rPr>
          <w:noProof/>
        </w:rPr>
        <w:t xml:space="preserve"> digram</w:t>
      </w:r>
      <w:bookmarkEnd w:id="1126"/>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1127" w:name="_Toc8806759"/>
      <w:r>
        <w:lastRenderedPageBreak/>
        <w:t>Mô hình cơ sở dữ liệu quan hệ</w:t>
      </w:r>
      <w:bookmarkEnd w:id="1127"/>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974B4F" w:rsidP="000348FB">
      <w:pPr>
        <w:keepNext/>
        <w:spacing w:line="360" w:lineRule="auto"/>
        <w:ind w:firstLine="180"/>
      </w:pPr>
      <w:del w:id="1128" w:author="LEO" w:date="2019-05-15T21:26:00Z">
        <w:r w:rsidDel="00D63FD5">
          <w:rPr>
            <w:noProof/>
          </w:rPr>
          <w:drawing>
            <wp:inline distT="0" distB="0" distL="0" distR="0" wp14:anchorId="375E3F06" wp14:editId="35A4A471">
              <wp:extent cx="5391150" cy="558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93837" cy="5584432"/>
                      </a:xfrm>
                      <a:prstGeom prst="rect">
                        <a:avLst/>
                      </a:prstGeom>
                    </pic:spPr>
                  </pic:pic>
                </a:graphicData>
              </a:graphic>
            </wp:inline>
          </w:drawing>
        </w:r>
      </w:del>
      <w:ins w:id="1129" w:author="LEO" w:date="2019-05-15T21:27:00Z">
        <w:r w:rsidR="00D63FD5">
          <w:rPr>
            <w:noProof/>
          </w:rPr>
          <w:drawing>
            <wp:inline distT="0" distB="0" distL="0" distR="0">
              <wp:extent cx="5580380" cy="558419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80380" cy="5584190"/>
                      </a:xfrm>
                      <a:prstGeom prst="rect">
                        <a:avLst/>
                      </a:prstGeom>
                    </pic:spPr>
                  </pic:pic>
                </a:graphicData>
              </a:graphic>
            </wp:inline>
          </w:drawing>
        </w:r>
      </w:ins>
    </w:p>
    <w:p w:rsidR="00277E88" w:rsidRDefault="006B0431" w:rsidP="000348FB">
      <w:pPr>
        <w:pStyle w:val="Caption"/>
        <w:spacing w:line="360" w:lineRule="auto"/>
        <w:ind w:left="2160" w:firstLine="720"/>
        <w:jc w:val="both"/>
      </w:pPr>
      <w:bookmarkStart w:id="1130" w:name="_Toc8741773"/>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85</w:t>
      </w:r>
      <w:r w:rsidR="00304FFB">
        <w:rPr>
          <w:noProof/>
        </w:rPr>
        <w:fldChar w:fldCharType="end"/>
      </w:r>
      <w:r w:rsidR="00DB28A5">
        <w:rPr>
          <w:noProof/>
        </w:rPr>
        <w:t xml:space="preserve"> </w:t>
      </w:r>
      <w:r>
        <w:rPr>
          <w:noProof/>
        </w:rPr>
        <w:t>ERD diagram</w:t>
      </w:r>
      <w:bookmarkEnd w:id="1130"/>
    </w:p>
    <w:p w:rsidR="003A10A7" w:rsidRDefault="003A10A7" w:rsidP="000348FB">
      <w:pPr>
        <w:pStyle w:val="Caption"/>
        <w:spacing w:line="360" w:lineRule="auto"/>
        <w:ind w:left="2160" w:firstLine="720"/>
        <w:jc w:val="both"/>
      </w:pPr>
    </w:p>
    <w:p w:rsidR="00532C6C" w:rsidRDefault="00532C6C" w:rsidP="00532C6C"/>
    <w:p w:rsidR="00532C6C" w:rsidRDefault="00532C6C" w:rsidP="00532C6C"/>
    <w:p w:rsidR="00532C6C" w:rsidRPr="00532C6C" w:rsidRDefault="00532C6C" w:rsidP="00532C6C"/>
    <w:p w:rsidR="006E66CF" w:rsidRPr="003D2144" w:rsidRDefault="00206B9D" w:rsidP="000348FB">
      <w:pPr>
        <w:pStyle w:val="Heading2"/>
        <w:spacing w:line="360" w:lineRule="auto"/>
        <w:rPr>
          <w:rFonts w:cs="Times New Roman"/>
        </w:rPr>
      </w:pPr>
      <w:bookmarkStart w:id="1131" w:name="_Toc8806760"/>
      <w:r>
        <w:lastRenderedPageBreak/>
        <w:t xml:space="preserve">Màn </w:t>
      </w:r>
      <w:r w:rsidR="00956C58">
        <w:t>hình</w:t>
      </w:r>
      <w:r>
        <w:t xml:space="preserve"> mockup</w:t>
      </w:r>
      <w:bookmarkEnd w:id="1131"/>
      <w:del w:id="1132" w:author="LEO" w:date="2019-05-15T21:27:00Z">
        <w:r w:rsidR="00B31B9E" w:rsidRPr="00523A4F" w:rsidDel="00D63FD5">
          <w:rPr>
            <w:rFonts w:cs="Times New Roman"/>
          </w:rPr>
          <w:delText xml:space="preserve"> </w:delText>
        </w:r>
      </w:del>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24E3534F" wp14:editId="3FFFB4EC">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1133" w:name="_Toc8741774"/>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86</w:t>
      </w:r>
      <w:r w:rsidR="00304FFB">
        <w:rPr>
          <w:noProof/>
        </w:rPr>
        <w:fldChar w:fldCharType="end"/>
      </w:r>
      <w:r w:rsidR="00DB28A5">
        <w:rPr>
          <w:noProof/>
        </w:rPr>
        <w:t xml:space="preserve"> </w:t>
      </w:r>
      <w:r w:rsidRPr="00BE7D45">
        <w:rPr>
          <w:noProof/>
        </w:rPr>
        <w:t xml:space="preserve">Màn </w:t>
      </w:r>
      <w:r w:rsidR="00670720">
        <w:t>hình xem ngoại ngữ</w:t>
      </w:r>
      <w:bookmarkEnd w:id="1133"/>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FCC968D" wp14:editId="76B890BC">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1134" w:name="_Toc8741775"/>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87</w:t>
      </w:r>
      <w:r w:rsidR="00304FFB">
        <w:rPr>
          <w:noProof/>
        </w:rPr>
        <w:fldChar w:fldCharType="end"/>
      </w:r>
      <w:r w:rsidR="00DB28A5">
        <w:rPr>
          <w:noProof/>
        </w:rPr>
        <w:t xml:space="preserve"> </w:t>
      </w:r>
      <w:r w:rsidRPr="00770B5B">
        <w:rPr>
          <w:noProof/>
        </w:rPr>
        <w:t xml:space="preserve">Màn hình </w:t>
      </w:r>
      <w:r w:rsidR="00670720">
        <w:t>thêm ngoại ngữ</w:t>
      </w:r>
      <w:bookmarkEnd w:id="1134"/>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2195839F" wp14:editId="7FE72008">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1135" w:name="_Toc8741776"/>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88</w:t>
      </w:r>
      <w:r w:rsidR="00304FFB">
        <w:rPr>
          <w:noProof/>
        </w:rPr>
        <w:fldChar w:fldCharType="end"/>
      </w:r>
      <w:r w:rsidR="00DB28A5">
        <w:rPr>
          <w:noProof/>
        </w:rPr>
        <w:t xml:space="preserve"> </w:t>
      </w:r>
      <w:r w:rsidRPr="00A7463F">
        <w:rPr>
          <w:noProof/>
        </w:rPr>
        <w:t xml:space="preserve">Màn hình </w:t>
      </w:r>
      <w:r w:rsidR="00670720">
        <w:t>cập nhật ngoại ngữ</w:t>
      </w:r>
      <w:bookmarkEnd w:id="1135"/>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60C4D8BA" wp14:editId="7ABB414A">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1136" w:name="_Toc8741777"/>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89</w:t>
      </w:r>
      <w:r w:rsidR="00304FFB">
        <w:rPr>
          <w:noProof/>
        </w:rPr>
        <w:fldChar w:fldCharType="end"/>
      </w:r>
      <w:r w:rsidR="00DB28A5">
        <w:rPr>
          <w:noProof/>
        </w:rPr>
        <w:t xml:space="preserve"> </w:t>
      </w:r>
      <w:r w:rsidRPr="00D93974">
        <w:rPr>
          <w:noProof/>
        </w:rPr>
        <w:t xml:space="preserve">Màn hình </w:t>
      </w:r>
      <w:r w:rsidR="00670720">
        <w:t>xem chứng chỉ</w:t>
      </w:r>
      <w:bookmarkEnd w:id="1136"/>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7CC4BF65" wp14:editId="22EF8E4A">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1137" w:name="_Toc8741778"/>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90</w:t>
      </w:r>
      <w:r w:rsidR="00304FFB">
        <w:rPr>
          <w:noProof/>
        </w:rPr>
        <w:fldChar w:fldCharType="end"/>
      </w:r>
      <w:r w:rsidR="00DB28A5">
        <w:rPr>
          <w:noProof/>
        </w:rPr>
        <w:t xml:space="preserve"> </w:t>
      </w:r>
      <w:r w:rsidRPr="001908BA">
        <w:rPr>
          <w:noProof/>
        </w:rPr>
        <w:t xml:space="preserve">Màn hình </w:t>
      </w:r>
      <w:r w:rsidR="00670720">
        <w:t>thêm chứng chỉ</w:t>
      </w:r>
      <w:bookmarkEnd w:id="1137"/>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5B326574" wp14:editId="376AF24D">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1138" w:name="_Toc8741779"/>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91</w:t>
      </w:r>
      <w:r w:rsidR="00304FFB">
        <w:rPr>
          <w:noProof/>
        </w:rPr>
        <w:fldChar w:fldCharType="end"/>
      </w:r>
      <w:r w:rsidR="00DB28A5">
        <w:rPr>
          <w:noProof/>
        </w:rPr>
        <w:t xml:space="preserve"> </w:t>
      </w:r>
      <w:r w:rsidRPr="007F6A58">
        <w:rPr>
          <w:noProof/>
        </w:rPr>
        <w:t xml:space="preserve">Màn hình </w:t>
      </w:r>
      <w:r w:rsidR="00670720">
        <w:t>cập nhật chứng chỉ</w:t>
      </w:r>
      <w:bookmarkEnd w:id="1138"/>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CDE41AD" wp14:editId="158A4B30">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90712" cy="1128000"/>
                    </a:xfrm>
                    <a:prstGeom prst="rect">
                      <a:avLst/>
                    </a:prstGeom>
                  </pic:spPr>
                </pic:pic>
              </a:graphicData>
            </a:graphic>
          </wp:inline>
        </w:drawing>
      </w:r>
    </w:p>
    <w:p w:rsidR="005B0DD1" w:rsidDel="0065043D" w:rsidRDefault="00D25D33" w:rsidP="000348FB">
      <w:pPr>
        <w:pStyle w:val="Caption"/>
        <w:spacing w:line="360" w:lineRule="auto"/>
        <w:ind w:left="2160" w:firstLine="720"/>
        <w:jc w:val="left"/>
        <w:rPr>
          <w:del w:id="1139" w:author="LEO" w:date="2019-05-15T21:28:00Z"/>
        </w:rPr>
      </w:pPr>
      <w:bookmarkStart w:id="1140" w:name="_Toc8741780"/>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92</w:t>
      </w:r>
      <w:r w:rsidR="00304FFB">
        <w:rPr>
          <w:noProof/>
        </w:rPr>
        <w:fldChar w:fldCharType="end"/>
      </w:r>
      <w:r w:rsidR="00DB28A5">
        <w:rPr>
          <w:noProof/>
        </w:rPr>
        <w:t xml:space="preserve"> </w:t>
      </w:r>
      <w:r w:rsidRPr="001011C8">
        <w:rPr>
          <w:noProof/>
        </w:rPr>
        <w:t xml:space="preserve">Màn hình </w:t>
      </w:r>
      <w:r w:rsidR="00670720">
        <w:t>xem kinh nghiệm làm việc</w:t>
      </w:r>
      <w:bookmarkEnd w:id="1140"/>
    </w:p>
    <w:p w:rsidR="005B0DD1" w:rsidRDefault="005B0DD1" w:rsidP="0065043D">
      <w:pPr>
        <w:pStyle w:val="Caption"/>
        <w:spacing w:line="360" w:lineRule="auto"/>
        <w:ind w:left="2160" w:firstLine="720"/>
        <w:jc w:val="left"/>
        <w:pPrChange w:id="1141" w:author="LEO" w:date="2019-05-15T21:28:00Z">
          <w:pPr>
            <w:spacing w:line="360" w:lineRule="auto"/>
            <w:jc w:val="left"/>
          </w:pPr>
        </w:pPrChange>
      </w:pPr>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757332E5" wp14:editId="5F747FD0">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1142" w:name="_Toc8741781"/>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93</w:t>
      </w:r>
      <w:r w:rsidR="00304FFB">
        <w:rPr>
          <w:noProof/>
        </w:rPr>
        <w:fldChar w:fldCharType="end"/>
      </w:r>
      <w:r w:rsidR="00DB28A5">
        <w:rPr>
          <w:noProof/>
        </w:rPr>
        <w:t xml:space="preserve"> </w:t>
      </w:r>
      <w:r w:rsidRPr="007A1DDB">
        <w:rPr>
          <w:noProof/>
        </w:rPr>
        <w:t xml:space="preserve">Màn hình </w:t>
      </w:r>
      <w:r w:rsidR="00670720">
        <w:t>xem kỹ năng kỹ thuật</w:t>
      </w:r>
      <w:bookmarkEnd w:id="1142"/>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13583BE3" wp14:editId="3AFE2777">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1143" w:name="_Toc8741782"/>
      <w:r>
        <w:t xml:space="preserve">Hình </w:t>
      </w:r>
      <w:r w:rsidR="00304FFB">
        <w:fldChar w:fldCharType="begin"/>
      </w:r>
      <w:r w:rsidR="00304FFB">
        <w:instrText xml:space="preserve"> STYLEREF 1 \s </w:instrText>
      </w:r>
      <w:r w:rsidR="00304FFB">
        <w:fldChar w:fldCharType="separate"/>
      </w:r>
      <w:r w:rsidR="002F0218">
        <w:rPr>
          <w:noProof/>
        </w:rPr>
        <w:t>3</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94</w:t>
      </w:r>
      <w:r w:rsidR="00304FFB">
        <w:rPr>
          <w:noProof/>
        </w:rPr>
        <w:fldChar w:fldCharType="end"/>
      </w:r>
      <w:r w:rsidR="00DB28A5">
        <w:rPr>
          <w:noProof/>
        </w:rPr>
        <w:t xml:space="preserve"> </w:t>
      </w:r>
      <w:r w:rsidRPr="000F6F4F">
        <w:rPr>
          <w:noProof/>
        </w:rPr>
        <w:t xml:space="preserve">Màn hình </w:t>
      </w:r>
      <w:r w:rsidR="0092369C">
        <w:t>tìm kiếm nâng cao của nhân viên nhân sự</w:t>
      </w:r>
      <w:bookmarkEnd w:id="1143"/>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1144" w:name="_Toc8806761"/>
      <w:r w:rsidRPr="00523A4F">
        <w:rPr>
          <w:rFonts w:cs="Times New Roman"/>
        </w:rPr>
        <w:lastRenderedPageBreak/>
        <w:t>:</w:t>
      </w:r>
      <w:bookmarkStart w:id="1145" w:name="_Toc169424250"/>
      <w:r w:rsidRPr="00523A4F">
        <w:rPr>
          <w:rFonts w:cs="Times New Roman"/>
        </w:rPr>
        <w:t xml:space="preserve"> </w:t>
      </w:r>
      <w:bookmarkEnd w:id="1145"/>
      <w:r w:rsidRPr="00523A4F">
        <w:rPr>
          <w:rFonts w:cs="Times New Roman"/>
        </w:rPr>
        <w:t>HIỆN THỰC</w:t>
      </w:r>
      <w:bookmarkEnd w:id="1144"/>
    </w:p>
    <w:p w:rsidR="001A08FA" w:rsidRDefault="00322E0C" w:rsidP="000348FB">
      <w:pPr>
        <w:pStyle w:val="Heading2"/>
        <w:spacing w:line="360" w:lineRule="auto"/>
        <w:rPr>
          <w:rFonts w:cs="Times New Roman"/>
        </w:rPr>
      </w:pPr>
      <w:bookmarkStart w:id="1146" w:name="_Toc8806762"/>
      <w:r>
        <w:rPr>
          <w:rFonts w:cs="Times New Roman"/>
        </w:rPr>
        <w:t>Phần mềm, môi trường cần có</w:t>
      </w:r>
      <w:bookmarkEnd w:id="1146"/>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1147" w:name="_Toc8806763"/>
      <w:r>
        <w:rPr>
          <w:rFonts w:cs="Times New Roman"/>
        </w:rPr>
        <w:t>Các bước để triển khai hệ thống</w:t>
      </w:r>
      <w:bookmarkEnd w:id="1147"/>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1148" w:name="_Toc8806764"/>
      <w:r>
        <w:rPr>
          <w:rFonts w:cs="Times New Roman"/>
        </w:rPr>
        <w:t>Một số màn hình chức năng chính</w:t>
      </w:r>
      <w:bookmarkEnd w:id="1148"/>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433CDC51" wp14:editId="10DCF25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1149" w:name="_Toc8741783"/>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w:t>
      </w:r>
      <w:r w:rsidR="00304FFB">
        <w:rPr>
          <w:noProof/>
        </w:rPr>
        <w:fldChar w:fldCharType="end"/>
      </w:r>
      <w:r>
        <w:rPr>
          <w:noProof/>
        </w:rPr>
        <w:t xml:space="preserve"> </w:t>
      </w:r>
      <w:r w:rsidRPr="00680EBE">
        <w:rPr>
          <w:noProof/>
        </w:rPr>
        <w:t>Màn hình thông tin nhân viên</w:t>
      </w:r>
      <w:bookmarkEnd w:id="1149"/>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074977BB" wp14:editId="2882F40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1150" w:name="_Toc8741784"/>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w:t>
      </w:r>
      <w:r w:rsidR="00304FFB">
        <w:rPr>
          <w:noProof/>
        </w:rPr>
        <w:fldChar w:fldCharType="end"/>
      </w:r>
      <w:r>
        <w:rPr>
          <w:noProof/>
        </w:rPr>
        <w:t xml:space="preserve"> </w:t>
      </w:r>
      <w:r w:rsidRPr="00CB20ED">
        <w:rPr>
          <w:noProof/>
        </w:rPr>
        <w:t>Màn hình sửa thông tin nhân viên</w:t>
      </w:r>
      <w:bookmarkEnd w:id="1150"/>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42D8D277" wp14:editId="130EE6DD">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1151" w:name="_Toc8741785"/>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3</w:t>
      </w:r>
      <w:r w:rsidR="00304FFB">
        <w:rPr>
          <w:noProof/>
        </w:rPr>
        <w:fldChar w:fldCharType="end"/>
      </w:r>
      <w:r w:rsidR="00DB28A5">
        <w:rPr>
          <w:noProof/>
        </w:rPr>
        <w:t xml:space="preserve"> </w:t>
      </w:r>
      <w:r w:rsidRPr="00891311">
        <w:rPr>
          <w:noProof/>
        </w:rPr>
        <w:t>Màn hình xem chứng chỉ</w:t>
      </w:r>
      <w:bookmarkEnd w:id="1151"/>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3DBB78A3" wp14:editId="5C0FE293">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1152" w:name="_Toc8741786"/>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4</w:t>
      </w:r>
      <w:r w:rsidR="00304FFB">
        <w:rPr>
          <w:noProof/>
        </w:rPr>
        <w:fldChar w:fldCharType="end"/>
      </w:r>
      <w:r>
        <w:rPr>
          <w:noProof/>
        </w:rPr>
        <w:t xml:space="preserve"> </w:t>
      </w:r>
      <w:r w:rsidRPr="005F4E69">
        <w:rPr>
          <w:noProof/>
        </w:rPr>
        <w:t>Màn hình thêm chứng chỉ</w:t>
      </w:r>
      <w:bookmarkEnd w:id="1152"/>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687407AD" wp14:editId="465775BA">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1153" w:name="_Toc8741787"/>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5</w:t>
      </w:r>
      <w:r w:rsidR="00304FFB">
        <w:rPr>
          <w:noProof/>
        </w:rPr>
        <w:fldChar w:fldCharType="end"/>
      </w:r>
      <w:r w:rsidR="00DB28A5">
        <w:rPr>
          <w:noProof/>
        </w:rPr>
        <w:t xml:space="preserve"> </w:t>
      </w:r>
      <w:r w:rsidRPr="00120C52">
        <w:rPr>
          <w:noProof/>
        </w:rPr>
        <w:t>Màn hình xem ngoại ngữ</w:t>
      </w:r>
      <w:bookmarkEnd w:id="1153"/>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244C4068" wp14:editId="1C4F9579">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1154" w:name="_Toc8741788"/>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6</w:t>
      </w:r>
      <w:r w:rsidR="00304FFB">
        <w:rPr>
          <w:noProof/>
        </w:rPr>
        <w:fldChar w:fldCharType="end"/>
      </w:r>
      <w:r w:rsidR="00DB28A5">
        <w:rPr>
          <w:noProof/>
        </w:rPr>
        <w:t xml:space="preserve"> </w:t>
      </w:r>
      <w:r w:rsidRPr="00B45AFF">
        <w:rPr>
          <w:noProof/>
        </w:rPr>
        <w:t>Màn hình thêm ngoại ngữ</w:t>
      </w:r>
      <w:bookmarkEnd w:id="1154"/>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4260592" wp14:editId="31B077E0">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1155" w:name="_Toc8741789"/>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7</w:t>
      </w:r>
      <w:r w:rsidR="00304FFB">
        <w:rPr>
          <w:noProof/>
        </w:rPr>
        <w:fldChar w:fldCharType="end"/>
      </w:r>
      <w:r>
        <w:rPr>
          <w:noProof/>
        </w:rPr>
        <w:t xml:space="preserve"> </w:t>
      </w:r>
      <w:r w:rsidRPr="009770CD">
        <w:rPr>
          <w:noProof/>
        </w:rPr>
        <w:t>Màn hình xem tóm tắt tiểu sử</w:t>
      </w:r>
      <w:bookmarkEnd w:id="1155"/>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59F38AF0" wp14:editId="6F260CB9">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1156" w:name="_Toc8741790"/>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8</w:t>
      </w:r>
      <w:r w:rsidR="00304FFB">
        <w:rPr>
          <w:noProof/>
        </w:rPr>
        <w:fldChar w:fldCharType="end"/>
      </w:r>
      <w:r>
        <w:rPr>
          <w:noProof/>
        </w:rPr>
        <w:t xml:space="preserve"> </w:t>
      </w:r>
      <w:r w:rsidRPr="00973942">
        <w:rPr>
          <w:noProof/>
        </w:rPr>
        <w:t>Màn hình sửa tóm tắt tiểu sử</w:t>
      </w:r>
      <w:bookmarkEnd w:id="1156"/>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21C318DC" wp14:editId="549D68F1">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1157" w:name="_Toc8741791"/>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9</w:t>
      </w:r>
      <w:r w:rsidR="00304FFB">
        <w:rPr>
          <w:noProof/>
        </w:rPr>
        <w:fldChar w:fldCharType="end"/>
      </w:r>
      <w:r w:rsidR="00DB28A5">
        <w:rPr>
          <w:noProof/>
        </w:rPr>
        <w:t xml:space="preserve"> </w:t>
      </w:r>
      <w:r w:rsidRPr="00814D83">
        <w:rPr>
          <w:noProof/>
        </w:rPr>
        <w:t>Màn hình thêm kỹ năng kỹ thuật</w:t>
      </w:r>
      <w:bookmarkEnd w:id="1157"/>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35CFC828" wp14:editId="7F3E81DE">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1158" w:name="_Toc8741792"/>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10</w:t>
      </w:r>
      <w:r w:rsidR="00304FFB">
        <w:rPr>
          <w:noProof/>
        </w:rPr>
        <w:fldChar w:fldCharType="end"/>
      </w:r>
      <w:r w:rsidR="00DB28A5">
        <w:rPr>
          <w:noProof/>
        </w:rPr>
        <w:t xml:space="preserve"> </w:t>
      </w:r>
      <w:r w:rsidRPr="008B2115">
        <w:rPr>
          <w:noProof/>
        </w:rPr>
        <w:t>Màn hình thêm kinh nghiệm làm việc</w:t>
      </w:r>
      <w:bookmarkEnd w:id="1158"/>
    </w:p>
    <w:p w:rsidR="00BF22C9" w:rsidRDefault="00B8604B" w:rsidP="000348FB">
      <w:pPr>
        <w:keepNext/>
        <w:spacing w:line="360" w:lineRule="auto"/>
        <w:ind w:firstLine="180"/>
        <w:jc w:val="left"/>
      </w:pPr>
      <w:r>
        <w:rPr>
          <w:noProof/>
        </w:rPr>
        <w:drawing>
          <wp:inline distT="0" distB="0" distL="0" distR="0" wp14:anchorId="1C090B99" wp14:editId="220EC06E">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1159" w:name="_Toc8741793"/>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11</w:t>
      </w:r>
      <w:r w:rsidR="00304FFB">
        <w:rPr>
          <w:noProof/>
        </w:rPr>
        <w:fldChar w:fldCharType="end"/>
      </w:r>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1159"/>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2AF8F941" wp14:editId="2C7EFC6B">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1160" w:name="_Toc8741794"/>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12</w:t>
      </w:r>
      <w:r w:rsidR="00304FFB">
        <w:rPr>
          <w:noProof/>
        </w:rPr>
        <w:fldChar w:fldCharType="end"/>
      </w:r>
      <w:r w:rsidR="00DB28A5">
        <w:rPr>
          <w:noProof/>
        </w:rPr>
        <w:t xml:space="preserve"> </w:t>
      </w:r>
      <w:r w:rsidRPr="00C50111">
        <w:rPr>
          <w:noProof/>
        </w:rPr>
        <w:t>Màn hình thống kê của nhân viên nhân sự:</w:t>
      </w:r>
      <w:bookmarkEnd w:id="1160"/>
    </w:p>
    <w:p w:rsidR="006B42FA" w:rsidRDefault="00F602EF" w:rsidP="006B42FA">
      <w:pPr>
        <w:pStyle w:val="ListParagraph"/>
        <w:keepNext/>
        <w:ind w:left="180" w:firstLine="0"/>
      </w:pPr>
      <w:r>
        <w:rPr>
          <w:noProof/>
        </w:rPr>
        <w:drawing>
          <wp:inline distT="0" distB="0" distL="0" distR="0" wp14:anchorId="1EA66B7E" wp14:editId="71767359">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1161" w:name="_Toc8741795"/>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13</w:t>
      </w:r>
      <w:r w:rsidR="00304FFB">
        <w:rPr>
          <w:noProof/>
        </w:rPr>
        <w:fldChar w:fldCharType="end"/>
      </w:r>
      <w:r w:rsidR="00DB28A5">
        <w:rPr>
          <w:noProof/>
        </w:rPr>
        <w:t xml:space="preserve"> </w:t>
      </w:r>
      <w:r w:rsidRPr="00C6159F">
        <w:rPr>
          <w:noProof/>
        </w:rPr>
        <w:t>Màn hình thống kê của nhân viên nhân sự</w:t>
      </w:r>
      <w:bookmarkEnd w:id="1161"/>
    </w:p>
    <w:p w:rsidR="006B42FA" w:rsidRDefault="00F602EF" w:rsidP="006B42FA">
      <w:pPr>
        <w:pStyle w:val="ListParagraph"/>
        <w:keepNext/>
        <w:ind w:left="90" w:firstLine="90"/>
      </w:pPr>
      <w:r>
        <w:rPr>
          <w:noProof/>
        </w:rPr>
        <w:drawing>
          <wp:inline distT="0" distB="0" distL="0" distR="0" wp14:anchorId="68340E79" wp14:editId="301C1C96">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1162" w:name="_Toc8741796"/>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14</w:t>
      </w:r>
      <w:r w:rsidR="00304FFB">
        <w:rPr>
          <w:noProof/>
        </w:rPr>
        <w:fldChar w:fldCharType="end"/>
      </w:r>
      <w:r w:rsidR="00DB28A5">
        <w:rPr>
          <w:noProof/>
        </w:rPr>
        <w:t xml:space="preserve"> </w:t>
      </w:r>
      <w:r w:rsidRPr="007E35CF">
        <w:rPr>
          <w:noProof/>
        </w:rPr>
        <w:t>Màn hình thống kê của nhân viên nhân sự</w:t>
      </w:r>
      <w:bookmarkEnd w:id="1162"/>
    </w:p>
    <w:p w:rsidR="006B42FA" w:rsidRDefault="00F602EF" w:rsidP="006B42FA">
      <w:pPr>
        <w:pStyle w:val="ListParagraph"/>
        <w:keepNext/>
        <w:ind w:left="90" w:firstLine="0"/>
      </w:pPr>
      <w:r>
        <w:rPr>
          <w:noProof/>
        </w:rPr>
        <w:lastRenderedPageBreak/>
        <w:drawing>
          <wp:inline distT="0" distB="0" distL="0" distR="0" wp14:anchorId="41817E29" wp14:editId="1FD1B24E">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1163" w:name="_Toc8741797"/>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15</w:t>
      </w:r>
      <w:r w:rsidR="00304FFB">
        <w:rPr>
          <w:noProof/>
        </w:rPr>
        <w:fldChar w:fldCharType="end"/>
      </w:r>
      <w:r w:rsidR="00DB28A5">
        <w:rPr>
          <w:noProof/>
        </w:rPr>
        <w:t xml:space="preserve"> </w:t>
      </w:r>
      <w:r w:rsidRPr="005B7E5E">
        <w:rPr>
          <w:noProof/>
        </w:rPr>
        <w:t>Màn hình thống kê của nhân viên nhân sự</w:t>
      </w:r>
      <w:bookmarkEnd w:id="1163"/>
    </w:p>
    <w:p w:rsidR="006B42FA" w:rsidRDefault="00F602EF" w:rsidP="006B42FA">
      <w:pPr>
        <w:pStyle w:val="ListParagraph"/>
        <w:keepNext/>
        <w:ind w:left="90" w:firstLine="0"/>
      </w:pPr>
      <w:r>
        <w:rPr>
          <w:noProof/>
        </w:rPr>
        <w:drawing>
          <wp:inline distT="0" distB="0" distL="0" distR="0" wp14:anchorId="4AB211C8" wp14:editId="2C610F62">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1164" w:name="_Toc8741798"/>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16</w:t>
      </w:r>
      <w:r w:rsidR="00304FFB">
        <w:rPr>
          <w:noProof/>
        </w:rPr>
        <w:fldChar w:fldCharType="end"/>
      </w:r>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1164"/>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2297E165" wp14:editId="37AE9B69">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1165" w:name="_Toc8741799"/>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17</w:t>
      </w:r>
      <w:r w:rsidR="00304FFB">
        <w:rPr>
          <w:noProof/>
        </w:rPr>
        <w:fldChar w:fldCharType="end"/>
      </w:r>
      <w:r w:rsidR="00DB28A5">
        <w:rPr>
          <w:noProof/>
        </w:rPr>
        <w:t xml:space="preserve"> </w:t>
      </w:r>
      <w:r w:rsidRPr="000B00E8">
        <w:rPr>
          <w:noProof/>
        </w:rPr>
        <w:t>Màn hình quản lý dữ liệu của nhân viên nhân sự</w:t>
      </w:r>
      <w:bookmarkEnd w:id="1165"/>
    </w:p>
    <w:p w:rsidR="00BF22C9" w:rsidRDefault="00D57388" w:rsidP="000348FB">
      <w:pPr>
        <w:pStyle w:val="ListParagraph"/>
        <w:keepNext/>
        <w:spacing w:line="360" w:lineRule="auto"/>
        <w:ind w:left="180" w:firstLine="0"/>
        <w:jc w:val="left"/>
      </w:pPr>
      <w:r>
        <w:rPr>
          <w:noProof/>
        </w:rPr>
        <w:lastRenderedPageBreak/>
        <w:drawing>
          <wp:inline distT="0" distB="0" distL="0" distR="0" wp14:anchorId="408CDC11" wp14:editId="76E3589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1166" w:name="_Toc8741800"/>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18</w:t>
      </w:r>
      <w:r w:rsidR="00304FFB">
        <w:rPr>
          <w:noProof/>
        </w:rPr>
        <w:fldChar w:fldCharType="end"/>
      </w:r>
      <w:r w:rsidR="00DB28A5">
        <w:rPr>
          <w:noProof/>
        </w:rPr>
        <w:t xml:space="preserve"> </w:t>
      </w:r>
      <w:r w:rsidRPr="00D63514">
        <w:rPr>
          <w:noProof/>
        </w:rPr>
        <w:t>Màn hình quản lý dữ liệu của nhân viên nhân sự</w:t>
      </w:r>
      <w:bookmarkEnd w:id="1166"/>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0ACB29BF" wp14:editId="2F0D4C8B">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1167" w:name="_Toc8741801"/>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19</w:t>
      </w:r>
      <w:r w:rsidR="00304FFB">
        <w:rPr>
          <w:noProof/>
        </w:rPr>
        <w:fldChar w:fldCharType="end"/>
      </w:r>
      <w:r w:rsidR="00DB28A5">
        <w:rPr>
          <w:noProof/>
        </w:rPr>
        <w:t xml:space="preserve"> </w:t>
      </w:r>
      <w:r w:rsidRPr="006D5ABB">
        <w:rPr>
          <w:noProof/>
        </w:rPr>
        <w:t>Màn hình quản lý dự án của nhân viên quản lý dự án</w:t>
      </w:r>
      <w:bookmarkEnd w:id="1167"/>
    </w:p>
    <w:p w:rsidR="00BF22C9" w:rsidRDefault="00D57388" w:rsidP="000348FB">
      <w:pPr>
        <w:pStyle w:val="ListParagraph"/>
        <w:keepNext/>
        <w:spacing w:line="360" w:lineRule="auto"/>
        <w:ind w:left="180" w:firstLine="0"/>
        <w:jc w:val="left"/>
      </w:pPr>
      <w:r>
        <w:rPr>
          <w:noProof/>
        </w:rPr>
        <w:drawing>
          <wp:inline distT="0" distB="0" distL="0" distR="0" wp14:anchorId="2C3E4744" wp14:editId="6C40BC37">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1168" w:name="_Toc8741802"/>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20</w:t>
      </w:r>
      <w:r w:rsidR="00304FFB">
        <w:rPr>
          <w:noProof/>
        </w:rPr>
        <w:fldChar w:fldCharType="end"/>
      </w:r>
      <w:r w:rsidR="00DB28A5">
        <w:rPr>
          <w:noProof/>
        </w:rPr>
        <w:t xml:space="preserve"> </w:t>
      </w:r>
      <w:r w:rsidRPr="00A20577">
        <w:rPr>
          <w:noProof/>
        </w:rPr>
        <w:t>Màn hình quản lý dự án của nhân viên quản lý dự án</w:t>
      </w:r>
      <w:bookmarkEnd w:id="1168"/>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0A8172E2" wp14:editId="232106F8">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1169" w:name="_Toc8741803"/>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21</w:t>
      </w:r>
      <w:r w:rsidR="00304FFB">
        <w:rPr>
          <w:noProof/>
        </w:rPr>
        <w:fldChar w:fldCharType="end"/>
      </w:r>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1169"/>
    </w:p>
    <w:p w:rsidR="007B004E" w:rsidRDefault="007B004E" w:rsidP="000348FB">
      <w:pPr>
        <w:pStyle w:val="Heading2"/>
        <w:spacing w:line="360" w:lineRule="auto"/>
        <w:rPr>
          <w:rFonts w:cs="Times New Roman"/>
        </w:rPr>
      </w:pPr>
      <w:bookmarkStart w:id="1170" w:name="_Toc8806765"/>
      <w:r>
        <w:rPr>
          <w:rFonts w:cs="Times New Roman"/>
        </w:rPr>
        <w:t>Một số mã giả xử lý nghiệp vụ quan trọng của hệ thống</w:t>
      </w:r>
      <w:bookmarkEnd w:id="1170"/>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45151AC8" wp14:editId="55B13775">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715F9" w:rsidRDefault="001715F9" w:rsidP="000C170A">
                            <w:pPr>
                              <w:spacing w:before="0" w:line="360" w:lineRule="auto"/>
                              <w:ind w:firstLine="0"/>
                              <w:rPr>
                                <w:szCs w:val="26"/>
                              </w:rPr>
                            </w:pPr>
                            <w:r w:rsidRPr="0079520D">
                              <w:rPr>
                                <w:szCs w:val="26"/>
                              </w:rPr>
                              <w:t>@Schedule</w:t>
                            </w:r>
                            <w:r>
                              <w:rPr>
                                <w:szCs w:val="26"/>
                              </w:rPr>
                              <w:t>(chạy mỗi 24 giờ)</w:t>
                            </w:r>
                          </w:p>
                          <w:p w:rsidR="001715F9" w:rsidRDefault="001715F9" w:rsidP="000C170A">
                            <w:pPr>
                              <w:spacing w:before="0" w:line="360" w:lineRule="auto"/>
                              <w:ind w:firstLine="0"/>
                              <w:rPr>
                                <w:szCs w:val="26"/>
                              </w:rPr>
                            </w:pPr>
                            <w:r>
                              <w:rPr>
                                <w:szCs w:val="26"/>
                              </w:rPr>
                              <w:t>NẾU thời gian kết thúc = ngày hiện tại VÀ trạng thái ứng cử viên = “Joined”</w:t>
                            </w:r>
                          </w:p>
                          <w:p w:rsidR="001715F9" w:rsidRDefault="001715F9"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1715F9" w:rsidRDefault="001715F9" w:rsidP="000C170A">
                      <w:pPr>
                        <w:spacing w:before="0" w:line="360" w:lineRule="auto"/>
                        <w:ind w:firstLine="0"/>
                        <w:rPr>
                          <w:szCs w:val="26"/>
                        </w:rPr>
                      </w:pPr>
                      <w:r w:rsidRPr="0079520D">
                        <w:rPr>
                          <w:szCs w:val="26"/>
                        </w:rPr>
                        <w:t>@Schedule</w:t>
                      </w:r>
                      <w:r>
                        <w:rPr>
                          <w:szCs w:val="26"/>
                        </w:rPr>
                        <w:t>(chạy mỗi 24 giờ)</w:t>
                      </w:r>
                    </w:p>
                    <w:p w:rsidR="001715F9" w:rsidRDefault="001715F9" w:rsidP="000C170A">
                      <w:pPr>
                        <w:spacing w:before="0" w:line="360" w:lineRule="auto"/>
                        <w:ind w:firstLine="0"/>
                        <w:rPr>
                          <w:szCs w:val="26"/>
                        </w:rPr>
                      </w:pPr>
                      <w:r>
                        <w:rPr>
                          <w:szCs w:val="26"/>
                        </w:rPr>
                        <w:t>NẾU thời gian kết thúc = ngày hiện tại VÀ trạng thái ứng cử viên = “Joined”</w:t>
                      </w:r>
                    </w:p>
                    <w:p w:rsidR="001715F9" w:rsidRDefault="001715F9"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p>
    <w:p w:rsidR="00E40DB7" w:rsidRDefault="00E40DB7" w:rsidP="00E40DB7">
      <w:pPr>
        <w:pStyle w:val="ListParagraph"/>
        <w:numPr>
          <w:ilvl w:val="1"/>
          <w:numId w:val="10"/>
        </w:numPr>
        <w:spacing w:line="360" w:lineRule="auto"/>
      </w:pPr>
      <w:r>
        <w:t>Gi</w:t>
      </w:r>
      <w:r w:rsidR="00B84468">
        <w:t>ải quyết vấn đề: Đ</w:t>
      </w:r>
      <w:r>
        <w:t>ầu vào gồm 2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r>
        <w:rPr>
          <w:noProof/>
          <w:szCs w:val="26"/>
        </w:rPr>
        <mc:AlternateContent>
          <mc:Choice Requires="wps">
            <w:drawing>
              <wp:anchor distT="0" distB="0" distL="114300" distR="114300" simplePos="0" relativeHeight="251750400" behindDoc="0" locked="0" layoutInCell="1" allowOverlap="1" wp14:anchorId="1413D598" wp14:editId="57F5D9D2">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715F9" w:rsidRDefault="001715F9" w:rsidP="00B84468">
                            <w:pPr>
                              <w:spacing w:line="360" w:lineRule="auto"/>
                              <w:ind w:firstLine="0"/>
                              <w:rPr>
                                <w:szCs w:val="26"/>
                              </w:rPr>
                            </w:pPr>
                            <w:r>
                              <w:rPr>
                                <w:szCs w:val="26"/>
                              </w:rPr>
                              <w:t>LẶP mỗi phần tử TRONG danh sách yêu cầu kĩ năng kĩ thuật</w:t>
                            </w:r>
                          </w:p>
                          <w:p w:rsidR="001715F9" w:rsidRDefault="001715F9" w:rsidP="00B84468">
                            <w:pPr>
                              <w:spacing w:line="360" w:lineRule="auto"/>
                              <w:rPr>
                                <w:szCs w:val="26"/>
                              </w:rPr>
                            </w:pPr>
                            <w:r>
                              <w:rPr>
                                <w:szCs w:val="26"/>
                              </w:rPr>
                              <w:t xml:space="preserve">NẾU tên kĩ năng kĩ thuật nhân viên có = tên kĩ năng kĩ thuật </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5649A8">
                            <w:pPr>
                              <w:spacing w:line="360" w:lineRule="auto"/>
                              <w:ind w:left="567" w:firstLine="0"/>
                              <w:rPr>
                                <w:szCs w:val="26"/>
                              </w:rPr>
                            </w:pPr>
                            <w:r>
                              <w:rPr>
                                <w:szCs w:val="26"/>
                              </w:rPr>
                              <w:t>Điểm xếp hạng của nhân viên = Điểm xếp hạng của nhân viên + số năm kinh nghiệm của nhân viên;</w:t>
                            </w:r>
                          </w:p>
                          <w:p w:rsidR="001715F9" w:rsidRDefault="001715F9"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kĩ năng ngoại ngữ</w:t>
                            </w:r>
                          </w:p>
                          <w:p w:rsidR="001715F9" w:rsidRDefault="001715F9" w:rsidP="00B84468">
                            <w:pPr>
                              <w:spacing w:line="360" w:lineRule="auto"/>
                              <w:rPr>
                                <w:szCs w:val="26"/>
                              </w:rPr>
                            </w:pPr>
                            <w:r>
                              <w:rPr>
                                <w:szCs w:val="26"/>
                              </w:rPr>
                              <w:t>NẾU tên kĩ năng ngoại ngữ nhân viên có = tên kĩ năng ngoại ngữ</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chứng chỉ</w:t>
                            </w:r>
                          </w:p>
                          <w:p w:rsidR="001715F9" w:rsidRDefault="001715F9" w:rsidP="00B84468">
                            <w:pPr>
                              <w:spacing w:line="360" w:lineRule="auto"/>
                              <w:rPr>
                                <w:szCs w:val="26"/>
                              </w:rPr>
                            </w:pPr>
                            <w:r>
                              <w:rPr>
                                <w:szCs w:val="26"/>
                              </w:rPr>
                              <w:t>NẾU tên chứng chỉ nhân viên có = tên chứng chỉ</w:t>
                            </w:r>
                          </w:p>
                          <w:p w:rsidR="001715F9" w:rsidRPr="0079520D" w:rsidRDefault="001715F9" w:rsidP="00B84468">
                            <w:pPr>
                              <w:spacing w:line="360" w:lineRule="auto"/>
                              <w:rPr>
                                <w:szCs w:val="26"/>
                              </w:rPr>
                            </w:pPr>
                            <w:r>
                              <w:rPr>
                                <w:szCs w:val="26"/>
                              </w:rPr>
                              <w:tab/>
                            </w:r>
                            <w:r>
                              <w:rPr>
                                <w:szCs w:val="26"/>
                              </w:rPr>
                              <w:tab/>
                              <w:t>Điểm xếp hạng của nhân viên + Hệ số;</w:t>
                            </w:r>
                          </w:p>
                          <w:p w:rsidR="001715F9" w:rsidRDefault="001715F9"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1715F9" w:rsidRDefault="001715F9" w:rsidP="00B84468">
                      <w:pPr>
                        <w:spacing w:line="360" w:lineRule="auto"/>
                        <w:ind w:firstLine="0"/>
                        <w:rPr>
                          <w:szCs w:val="26"/>
                        </w:rPr>
                      </w:pPr>
                      <w:r>
                        <w:rPr>
                          <w:szCs w:val="26"/>
                        </w:rPr>
                        <w:t>LẶP mỗi phần tử TRONG danh sách yêu cầu kĩ năng kĩ thuật</w:t>
                      </w:r>
                    </w:p>
                    <w:p w:rsidR="001715F9" w:rsidRDefault="001715F9" w:rsidP="00B84468">
                      <w:pPr>
                        <w:spacing w:line="360" w:lineRule="auto"/>
                        <w:rPr>
                          <w:szCs w:val="26"/>
                        </w:rPr>
                      </w:pPr>
                      <w:r>
                        <w:rPr>
                          <w:szCs w:val="26"/>
                        </w:rPr>
                        <w:t xml:space="preserve">NẾU tên kĩ năng kĩ thuật nhân viên có = tên kĩ năng kĩ thuật </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5649A8">
                      <w:pPr>
                        <w:spacing w:line="360" w:lineRule="auto"/>
                        <w:ind w:left="567" w:firstLine="0"/>
                        <w:rPr>
                          <w:szCs w:val="26"/>
                        </w:rPr>
                      </w:pPr>
                      <w:r>
                        <w:rPr>
                          <w:szCs w:val="26"/>
                        </w:rPr>
                        <w:t>Điểm xếp hạng của nhân viên = Điểm xếp hạng của nhân viên + số năm kinh nghiệm của nhân viên;</w:t>
                      </w:r>
                    </w:p>
                    <w:p w:rsidR="001715F9" w:rsidRDefault="001715F9"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kĩ năng ngoại ngữ</w:t>
                      </w:r>
                    </w:p>
                    <w:p w:rsidR="001715F9" w:rsidRDefault="001715F9" w:rsidP="00B84468">
                      <w:pPr>
                        <w:spacing w:line="360" w:lineRule="auto"/>
                        <w:rPr>
                          <w:szCs w:val="26"/>
                        </w:rPr>
                      </w:pPr>
                      <w:r>
                        <w:rPr>
                          <w:szCs w:val="26"/>
                        </w:rPr>
                        <w:t>NẾU tên kĩ năng ngoại ngữ nhân viên có = tên kĩ năng ngoại ngữ</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chứng chỉ</w:t>
                      </w:r>
                    </w:p>
                    <w:p w:rsidR="001715F9" w:rsidRDefault="001715F9" w:rsidP="00B84468">
                      <w:pPr>
                        <w:spacing w:line="360" w:lineRule="auto"/>
                        <w:rPr>
                          <w:szCs w:val="26"/>
                        </w:rPr>
                      </w:pPr>
                      <w:r>
                        <w:rPr>
                          <w:szCs w:val="26"/>
                        </w:rPr>
                        <w:t>NẾU tên chứng chỉ nhân viên có = tên chứng chỉ</w:t>
                      </w:r>
                    </w:p>
                    <w:p w:rsidR="001715F9" w:rsidRPr="0079520D" w:rsidRDefault="001715F9" w:rsidP="00B84468">
                      <w:pPr>
                        <w:spacing w:line="360" w:lineRule="auto"/>
                        <w:rPr>
                          <w:szCs w:val="26"/>
                        </w:rPr>
                      </w:pPr>
                      <w:r>
                        <w:rPr>
                          <w:szCs w:val="26"/>
                        </w:rPr>
                        <w:tab/>
                      </w:r>
                      <w:r>
                        <w:rPr>
                          <w:szCs w:val="26"/>
                        </w:rPr>
                        <w:tab/>
                        <w:t>Điểm xếp hạng của nhân viên + Hệ số;</w:t>
                      </w:r>
                    </w:p>
                    <w:p w:rsidR="001715F9" w:rsidRDefault="001715F9"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1171" w:name="_Toc8806766"/>
      <w:r>
        <w:rPr>
          <w:rFonts w:cs="Times New Roman"/>
        </w:rPr>
        <w:t>Deployment diagram</w:t>
      </w:r>
      <w:bookmarkEnd w:id="1171"/>
    </w:p>
    <w:p w:rsidR="0019291A" w:rsidRDefault="007C09DE" w:rsidP="0019291A">
      <w:pPr>
        <w:keepNext/>
        <w:spacing w:line="360" w:lineRule="auto"/>
        <w:ind w:firstLine="0"/>
      </w:pPr>
      <w:r>
        <w:rPr>
          <w:noProof/>
        </w:rPr>
        <w:drawing>
          <wp:inline distT="0" distB="0" distL="0" distR="0" wp14:anchorId="2AF546CD" wp14:editId="1EA9F12E">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5">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1172" w:name="_Toc8741804"/>
      <w:r>
        <w:t xml:space="preserve">Hình </w:t>
      </w:r>
      <w:r w:rsidR="00304FFB">
        <w:fldChar w:fldCharType="begin"/>
      </w:r>
      <w:r w:rsidR="00304FFB">
        <w:instrText xml:space="preserve"> STYLEREF 1 \s </w:instrText>
      </w:r>
      <w:r w:rsidR="00304FFB">
        <w:fldChar w:fldCharType="separate"/>
      </w:r>
      <w:r w:rsidR="002F0218">
        <w:rPr>
          <w:noProof/>
        </w:rPr>
        <w:t>4</w:t>
      </w:r>
      <w:r w:rsidR="00304FFB">
        <w:rPr>
          <w:noProof/>
        </w:rPr>
        <w:fldChar w:fldCharType="end"/>
      </w:r>
      <w:r w:rsidR="002F0218">
        <w:noBreakHyphen/>
      </w:r>
      <w:r w:rsidR="00304FFB">
        <w:fldChar w:fldCharType="begin"/>
      </w:r>
      <w:r w:rsidR="00304FFB">
        <w:instrText xml:space="preserve"> SEQ Hình \* ARABIC \s 1 </w:instrText>
      </w:r>
      <w:r w:rsidR="00304FFB">
        <w:fldChar w:fldCharType="separate"/>
      </w:r>
      <w:r w:rsidR="002F0218">
        <w:rPr>
          <w:noProof/>
        </w:rPr>
        <w:t>22</w:t>
      </w:r>
      <w:r w:rsidR="00304FFB">
        <w:rPr>
          <w:noProof/>
        </w:rPr>
        <w:fldChar w:fldCharType="end"/>
      </w:r>
      <w:r>
        <w:rPr>
          <w:noProof/>
        </w:rPr>
        <w:t xml:space="preserve"> </w:t>
      </w:r>
      <w:r w:rsidRPr="00130DAF">
        <w:rPr>
          <w:noProof/>
        </w:rPr>
        <w:t>Deployment diagram</w:t>
      </w:r>
      <w:bookmarkEnd w:id="1172"/>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1173" w:name="_Toc169424253"/>
      <w:bookmarkStart w:id="1174" w:name="_Toc8806767"/>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1173"/>
      <w:bookmarkEnd w:id="1174"/>
    </w:p>
    <w:p w:rsidR="00EA6798" w:rsidRDefault="00EA6798" w:rsidP="000348FB">
      <w:pPr>
        <w:pStyle w:val="Heading2"/>
        <w:spacing w:line="360" w:lineRule="auto"/>
        <w:rPr>
          <w:rFonts w:cs="Times New Roman"/>
        </w:rPr>
      </w:pPr>
      <w:bookmarkStart w:id="1175" w:name="_Toc8806768"/>
      <w:r w:rsidRPr="00523A4F">
        <w:rPr>
          <w:rFonts w:cs="Times New Roman"/>
        </w:rPr>
        <w:t>Kết quả đạt được</w:t>
      </w:r>
      <w:bookmarkEnd w:id="1175"/>
    </w:p>
    <w:p w:rsidR="00722E8A" w:rsidRDefault="00722E8A" w:rsidP="00AB1DBC">
      <w:pPr>
        <w:ind w:firstLine="576"/>
      </w:pPr>
      <w:r>
        <w:t xml:space="preserve">Trong khoảng thời gian </w:t>
      </w:r>
      <w:ins w:id="1176" w:author="LEO" w:date="2019-05-14T17:24:00Z">
        <w:r w:rsidR="00902A28">
          <w:t xml:space="preserve">thực tập và </w:t>
        </w:r>
      </w:ins>
      <w:r>
        <w:t xml:space="preserve">làm </w:t>
      </w:r>
      <w:del w:id="1177" w:author="LEO" w:date="2019-05-14T17:24:00Z">
        <w:r w:rsidDel="00902A28">
          <w:delText>đồ án</w:delText>
        </w:r>
      </w:del>
      <w:ins w:id="1178" w:author="LEO" w:date="2019-05-14T17:24:00Z">
        <w:r w:rsidR="00902A28">
          <w:t>khóa luận tốt nghiệp</w:t>
        </w:r>
      </w:ins>
      <w:r>
        <w:t xml:space="preserve"> tại công ty FPT Software từ ngày 14/01/2019 đến 30/5/2019, nhóm có tìm hiểu</w:t>
      </w:r>
      <w:ins w:id="1179" w:author="LEO" w:date="2019-05-14T17:27:00Z">
        <w:r w:rsidR="0083208A">
          <w:t xml:space="preserve"> và tự học hỏi</w:t>
        </w:r>
      </w:ins>
      <w:r>
        <w:t xml:space="preserve"> </w:t>
      </w:r>
      <w:del w:id="1180" w:author="LEO" w:date="2019-05-14T17:27:00Z">
        <w:r w:rsidDel="0083208A">
          <w:delText xml:space="preserve">được </w:delText>
        </w:r>
      </w:del>
      <w:r>
        <w:t xml:space="preserve">một số kỹ năng như: </w:t>
      </w:r>
      <w:ins w:id="1181" w:author="LEO" w:date="2019-05-14T17:29:00Z">
        <w:r w:rsidR="0083208A">
          <w:t>phương pháp</w:t>
        </w:r>
      </w:ins>
      <w:del w:id="1182" w:author="LEO" w:date="2019-05-14T17:27:00Z">
        <w:r w:rsidDel="0083208A">
          <w:delText>C</w:delText>
        </w:r>
      </w:del>
      <w:del w:id="1183" w:author="LEO" w:date="2019-05-14T17:29:00Z">
        <w:r w:rsidDel="0083208A">
          <w:delText>ách</w:delText>
        </w:r>
      </w:del>
      <w:r>
        <w:t xml:space="preserve"> lấy yêu cầu từ khách hàng</w:t>
      </w:r>
      <w:del w:id="1184" w:author="LEO" w:date="2019-05-14T17:27:00Z">
        <w:r w:rsidDel="0083208A">
          <w:delText xml:space="preserve">; </w:delText>
        </w:r>
      </w:del>
      <w:ins w:id="1185" w:author="LEO" w:date="2019-05-14T17:27:00Z">
        <w:r w:rsidR="0083208A">
          <w:t xml:space="preserve">, </w:t>
        </w:r>
      </w:ins>
      <w:del w:id="1186" w:author="LEO" w:date="2019-05-14T17:27:00Z">
        <w:r w:rsidDel="0083208A">
          <w:delText xml:space="preserve">Cách </w:delText>
        </w:r>
      </w:del>
      <w:r>
        <w:t>phân bố thời gian công việc phù hợp</w:t>
      </w:r>
      <w:ins w:id="1187" w:author="LEO" w:date="2019-05-14T17:27:00Z">
        <w:r w:rsidR="0083208A">
          <w:t xml:space="preserve">, </w:t>
        </w:r>
      </w:ins>
      <w:del w:id="1188" w:author="LEO" w:date="2019-05-14T17:27:00Z">
        <w:r w:rsidDel="0083208A">
          <w:delText>; Cách</w:delText>
        </w:r>
      </w:del>
      <w:r>
        <w:t xml:space="preserve"> báo cáo công việc làm được hàng ngày</w:t>
      </w:r>
      <w:del w:id="1189" w:author="LEO" w:date="2019-05-14T17:28:00Z">
        <w:r w:rsidDel="0083208A">
          <w:delText xml:space="preserve">; </w:delText>
        </w:r>
      </w:del>
      <w:ins w:id="1190" w:author="LEO" w:date="2019-05-14T17:28:00Z">
        <w:r w:rsidR="0083208A">
          <w:t xml:space="preserve">, </w:t>
        </w:r>
      </w:ins>
      <w:del w:id="1191" w:author="LEO" w:date="2019-05-14T17:28:00Z">
        <w:r w:rsidDel="0083208A">
          <w:delText>C</w:delText>
        </w:r>
      </w:del>
      <w:del w:id="1192" w:author="LEO" w:date="2019-05-14T17:29:00Z">
        <w:r w:rsidDel="0083208A">
          <w:delText xml:space="preserve">ách </w:delText>
        </w:r>
      </w:del>
      <w:r>
        <w:t>giải quyết tình huống khi gặp vấn đề</w:t>
      </w:r>
      <w:ins w:id="1193" w:author="LEO" w:date="2019-05-14T17:29:00Z">
        <w:r w:rsidR="0083208A">
          <w:t>. Ngoài ra nhóm còn áp dụng được</w:t>
        </w:r>
      </w:ins>
      <w:del w:id="1194" w:author="LEO" w:date="2019-05-14T17:30:00Z">
        <w:r w:rsidDel="0083208A">
          <w:delText>; Các</w:delText>
        </w:r>
      </w:del>
      <w:r>
        <w:t xml:space="preserve"> quy tắc </w:t>
      </w:r>
      <w:r w:rsidR="00AB1DBC">
        <w:t>khi lập trình trong dự án</w:t>
      </w:r>
      <w:del w:id="1195" w:author="LEO" w:date="2019-05-14T17:30:00Z">
        <w:r w:rsidR="00AB1DBC" w:rsidDel="0083208A">
          <w:delText>;</w:delText>
        </w:r>
        <w:r w:rsidR="00F10E32" w:rsidDel="0083208A">
          <w:delText xml:space="preserve"> </w:delText>
        </w:r>
        <w:r w:rsidR="007821AD" w:rsidDel="0083208A">
          <w:delText>Tìm hiểu về Angular; Quy</w:delText>
        </w:r>
      </w:del>
      <w:ins w:id="1196" w:author="LEO" w:date="2019-05-14T17:30:00Z">
        <w:r w:rsidR="0083208A">
          <w:t>, quy</w:t>
        </w:r>
      </w:ins>
      <w:r w:rsidR="007821AD">
        <w:t xml:space="preserve"> trình deploy sản </w:t>
      </w:r>
      <w:del w:id="1197" w:author="LEO" w:date="2019-05-14T17:31:00Z">
        <w:r w:rsidR="007821AD" w:rsidDel="0083208A">
          <w:delText xml:space="preserve">phẩn </w:delText>
        </w:r>
      </w:del>
      <w:ins w:id="1198" w:author="LEO" w:date="2019-05-14T17:31:00Z">
        <w:r w:rsidR="0083208A">
          <w:t xml:space="preserve">phẩm </w:t>
        </w:r>
      </w:ins>
      <w:r w:rsidR="007821AD">
        <w:t xml:space="preserve">lên </w:t>
      </w:r>
      <w:del w:id="1199" w:author="LEO" w:date="2019-05-14T17:31:00Z">
        <w:r w:rsidR="007821AD" w:rsidDel="0083208A">
          <w:delText>server</w:delText>
        </w:r>
      </w:del>
      <w:ins w:id="1200" w:author="LEO" w:date="2019-05-14T17:31:00Z">
        <w:r w:rsidR="0083208A">
          <w:t>máy chủ.</w:t>
        </w:r>
      </w:ins>
      <w:del w:id="1201" w:author="LEO" w:date="2019-05-14T17:31:00Z">
        <w:r w:rsidR="007821AD" w:rsidDel="0083208A">
          <w:delText>;</w:delText>
        </w:r>
      </w:del>
    </w:p>
    <w:p w:rsidR="00AB1DBC" w:rsidRPr="00722E8A" w:rsidDel="008F745B" w:rsidRDefault="00AB1DBC" w:rsidP="008F745B">
      <w:pPr>
        <w:ind w:firstLine="576"/>
        <w:rPr>
          <w:del w:id="1202" w:author="LEO" w:date="2019-05-14T17:34:00Z"/>
        </w:rPr>
      </w:pPr>
      <w:r>
        <w:t>Được trải nghiệm với dự án thực tế,</w:t>
      </w:r>
      <w:r w:rsidR="007821AD">
        <w:t xml:space="preserve"> môi trường</w:t>
      </w:r>
      <w:ins w:id="1203" w:author="LEO" w:date="2019-05-14T17:33:00Z">
        <w:r w:rsidR="008F745B">
          <w:t xml:space="preserve"> phát triển phần mềm</w:t>
        </w:r>
      </w:ins>
      <w:del w:id="1204" w:author="LEO" w:date="2019-05-15T20:40:00Z">
        <w:r w:rsidR="007821AD" w:rsidDel="001E7863">
          <w:delText xml:space="preserve"> </w:delText>
        </w:r>
      </w:del>
      <w:del w:id="1205" w:author="LEO" w:date="2019-05-14T17:34:00Z">
        <w:r w:rsidR="007821AD" w:rsidDel="008F745B">
          <w:delText>làm việc doanh nghiệp</w:delText>
        </w:r>
      </w:del>
      <w:ins w:id="1206" w:author="LEO" w:date="2019-05-14T17:33:00Z">
        <w:r w:rsidR="008F745B">
          <w:t xml:space="preserve"> chuyên nghiệp</w:t>
        </w:r>
      </w:ins>
      <w:ins w:id="1207" w:author="LEO" w:date="2019-05-14T17:34:00Z">
        <w:r w:rsidR="008F745B">
          <w:t xml:space="preserve">. Hiện thực </w:t>
        </w:r>
      </w:ins>
      <w:del w:id="1208" w:author="LEO" w:date="2019-05-14T17:34:00Z">
        <w:r w:rsidR="007821AD" w:rsidDel="008F745B">
          <w:delText>;</w:delText>
        </w:r>
        <w:r w:rsidDel="008F745B">
          <w:delText xml:space="preserve"> </w:delText>
        </w:r>
        <w:r w:rsidR="0061038E" w:rsidDel="008F745B">
          <w:delText xml:space="preserve">được </w:delText>
        </w:r>
        <w:r w:rsidDel="008F745B">
          <w:delText>làm việc trực tiếp với các học viên kiểm thử.</w:delText>
        </w:r>
      </w:del>
    </w:p>
    <w:p w:rsidR="00324DC6" w:rsidRDefault="00AB1DBC" w:rsidP="008F745B">
      <w:pPr>
        <w:ind w:firstLine="576"/>
      </w:pPr>
      <w:del w:id="1209" w:author="LEO" w:date="2019-05-14T17:34:00Z">
        <w:r w:rsidDel="008F745B">
          <w:delText>Hiệ</w:delText>
        </w:r>
        <w:r w:rsidR="000F028B" w:rsidDel="008F745B">
          <w:delText>n</w:delText>
        </w:r>
        <w:r w:rsidDel="008F745B">
          <w:delText xml:space="preserve"> thực</w:delText>
        </w:r>
        <w:r w:rsidR="00324DC6" w:rsidDel="008F745B">
          <w:delText xml:space="preserve"> </w:delText>
        </w:r>
      </w:del>
      <w:ins w:id="1210" w:author="LEO" w:date="2019-05-14T17:37:00Z">
        <w:r w:rsidR="008C04C7">
          <w:t xml:space="preserve">hoàn tất </w:t>
        </w:r>
      </w:ins>
      <w:del w:id="1211" w:author="LEO" w:date="2019-05-14T17:37:00Z">
        <w:r w:rsidR="00324DC6" w:rsidDel="008C04C7">
          <w:delText xml:space="preserve">được </w:delText>
        </w:r>
      </w:del>
      <w:r w:rsidR="00324DC6">
        <w:t xml:space="preserve">các chức năng </w:t>
      </w:r>
      <w:ins w:id="1212" w:author="LEO" w:date="2019-05-14T17:35:00Z">
        <w:r w:rsidR="008F745B">
          <w:t>cho hệ thống quản lý kỹ năng của nhân viên với các chức năng</w:t>
        </w:r>
      </w:ins>
      <w:del w:id="1213" w:author="LEO" w:date="2019-05-14T17:35:00Z">
        <w:r w:rsidR="00324DC6" w:rsidDel="008F745B">
          <w:delText>sau</w:delText>
        </w:r>
      </w:del>
      <w:r w:rsidR="00324DC6">
        <w:t>:</w:t>
      </w:r>
    </w:p>
    <w:p w:rsidR="000B6FBD" w:rsidRDefault="00324DC6" w:rsidP="000348FB">
      <w:pPr>
        <w:pStyle w:val="ListParagraph"/>
        <w:numPr>
          <w:ilvl w:val="0"/>
          <w:numId w:val="10"/>
        </w:numPr>
        <w:spacing w:line="360" w:lineRule="auto"/>
      </w:pPr>
      <w:del w:id="1214" w:author="LEO" w:date="2019-05-14T17:35:00Z">
        <w:r w:rsidDel="008F745B">
          <w:delText>Nhóm chức năng</w:delText>
        </w:r>
      </w:del>
      <w:ins w:id="1215" w:author="LEO" w:date="2019-05-14T17:35:00Z">
        <w:r w:rsidR="008F745B">
          <w:t>Chức năng</w:t>
        </w:r>
      </w:ins>
      <w:r>
        <w:t xml:space="preserve"> dành cho nhân viên của công ty phần mềm FPT Software: nhân viên có thể truy cập hệ thống</w:t>
      </w:r>
      <w:ins w:id="1216" w:author="LEO" w:date="2019-05-14T17:36:00Z">
        <w:r w:rsidR="008F745B">
          <w:t xml:space="preserve"> thông qua CAS</w:t>
        </w:r>
      </w:ins>
      <w:r>
        <w:t>, quản lý các thông tin về thông tin cá nhân, trình độ ngoại ngữ, kỹ năng kỹ thuật, học vấn, chứng chỉ, kinh nghiệm làm việc.</w:t>
      </w:r>
    </w:p>
    <w:p w:rsidR="00324DC6" w:rsidRDefault="00324DC6" w:rsidP="000348FB">
      <w:pPr>
        <w:pStyle w:val="ListParagraph"/>
        <w:numPr>
          <w:ilvl w:val="0"/>
          <w:numId w:val="10"/>
        </w:numPr>
        <w:spacing w:line="360" w:lineRule="auto"/>
      </w:pPr>
      <w:del w:id="1217" w:author="LEO" w:date="2019-05-14T17:36:00Z">
        <w:r w:rsidDel="008F745B">
          <w:delText>Nhóm c</w:delText>
        </w:r>
      </w:del>
      <w:ins w:id="1218" w:author="LEO" w:date="2019-05-14T17:36:00Z">
        <w:r w:rsidR="008F745B">
          <w:t>C</w:t>
        </w:r>
      </w:ins>
      <w:r>
        <w:t>hức năng dành cho nhân viên quản lý nhân sự của công ty phần mềm</w:t>
      </w:r>
      <w:r w:rsidRPr="00324DC6">
        <w:t xml:space="preserve"> </w:t>
      </w:r>
      <w:r>
        <w:t>FPT Software: quản lý thông tin trong hồ sơ của tất cả nhân viên trong công ty</w:t>
      </w:r>
      <w:r w:rsidR="00E61D3A">
        <w:t xml:space="preserve"> </w:t>
      </w:r>
      <w:r>
        <w:t>(thêm, xóa</w:t>
      </w:r>
      <w:ins w:id="1219" w:author="LEO" w:date="2019-05-14T17:36:00Z">
        <w:r w:rsidR="008F745B">
          <w:t xml:space="preserve"> có điều kiện và </w:t>
        </w:r>
      </w:ins>
      <w:del w:id="1220" w:author="LEO" w:date="2019-05-14T17:36:00Z">
        <w:r w:rsidDel="008F745B">
          <w:delText xml:space="preserve"> </w:delText>
        </w:r>
      </w:del>
      <w:r>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324DC6" w:rsidP="000348FB">
      <w:pPr>
        <w:pStyle w:val="ListParagraph"/>
        <w:numPr>
          <w:ilvl w:val="0"/>
          <w:numId w:val="10"/>
        </w:numPr>
        <w:spacing w:line="360" w:lineRule="auto"/>
      </w:pPr>
      <w:del w:id="1221" w:author="LEO" w:date="2019-05-14T17:37:00Z">
        <w:r w:rsidDel="008C04C7">
          <w:delText>Nhóm c</w:delText>
        </w:r>
      </w:del>
      <w:ins w:id="1222" w:author="LEO" w:date="2019-05-14T17:37:00Z">
        <w:r w:rsidR="008C04C7">
          <w:t>C</w:t>
        </w:r>
      </w:ins>
      <w:r>
        <w:t>hức năng dành cho nhân viên quản lý dự án: quản lý thông tin các dự án mà nhân viên quản lý dự án tạo ra</w:t>
      </w:r>
      <w:r w:rsidR="00E61D3A">
        <w:t xml:space="preserve"> </w:t>
      </w:r>
      <w:r>
        <w:t>(thêm, cập nhật thông tin các dự án), tìm ứng viên phù hợp với dự án thông qua gợi ý của hệ thống.</w:t>
      </w:r>
    </w:p>
    <w:p w:rsidR="00324DC6" w:rsidRPr="00523A4F" w:rsidRDefault="00324DC6" w:rsidP="000348FB">
      <w:pPr>
        <w:pStyle w:val="ListParagraph"/>
        <w:numPr>
          <w:ilvl w:val="0"/>
          <w:numId w:val="10"/>
        </w:numPr>
        <w:spacing w:line="360" w:lineRule="auto"/>
      </w:pPr>
      <w:del w:id="1223" w:author="LEO" w:date="2019-05-14T17:37:00Z">
        <w:r w:rsidDel="008C04C7">
          <w:delText>Nhóm phi chức năng:</w:delText>
        </w:r>
      </w:del>
      <w:ins w:id="1224" w:author="LEO" w:date="2019-05-14T17:37:00Z">
        <w:r w:rsidR="008C04C7">
          <w:t xml:space="preserve">Ngoài ra, </w:t>
        </w:r>
      </w:ins>
      <w:del w:id="1225" w:author="LEO" w:date="2019-05-14T17:37:00Z">
        <w:r w:rsidDel="008C04C7">
          <w:delText xml:space="preserve"> H</w:delText>
        </w:r>
      </w:del>
      <w:ins w:id="1226" w:author="LEO" w:date="2019-05-14T17:37:00Z">
        <w:r w:rsidR="008C04C7">
          <w:t>h</w:t>
        </w:r>
      </w:ins>
      <w:r>
        <w:t xml:space="preserve">ệ thống </w:t>
      </w:r>
      <w:ins w:id="1227" w:author="LEO" w:date="2019-05-14T17:37:00Z">
        <w:r w:rsidR="008C04C7">
          <w:t xml:space="preserve">còn có dịch vụ </w:t>
        </w:r>
      </w:ins>
      <w:r>
        <w:t xml:space="preserve">tự động kiểm tra ngày kết thúc </w:t>
      </w:r>
      <w:del w:id="1228" w:author="LEO" w:date="2019-05-15T20:40:00Z">
        <w:r w:rsidDel="001E7863">
          <w:delText>vai trò</w:delText>
        </w:r>
      </w:del>
      <w:ins w:id="1229" w:author="LEO" w:date="2019-05-15T20:40:00Z">
        <w:r w:rsidR="001E7863">
          <w:t>vị trí</w:t>
        </w:r>
      </w:ins>
      <w:r>
        <w:t xml:space="preserve"> trong dự án của công ty với ngày hiện tại, </w:t>
      </w:r>
      <w:del w:id="1230" w:author="LEO" w:date="2019-05-14T17:38:00Z">
        <w:r w:rsidDel="008C04C7">
          <w:delText xml:space="preserve">sẽ </w:delText>
        </w:r>
      </w:del>
      <w:ins w:id="1231" w:author="LEO" w:date="2019-05-14T17:38:00Z">
        <w:r w:rsidR="008C04C7">
          <w:t xml:space="preserve">và </w:t>
        </w:r>
      </w:ins>
      <w:r>
        <w:t xml:space="preserve">cập nhật thông tin </w:t>
      </w:r>
      <w:del w:id="1232" w:author="LEO" w:date="2019-05-14T17:38:00Z">
        <w:r w:rsidDel="008C04C7">
          <w:delText xml:space="preserve">vào mục </w:delText>
        </w:r>
      </w:del>
      <w:r>
        <w:t>kinh nghiệm làm việc của nhân viên.</w:t>
      </w:r>
    </w:p>
    <w:p w:rsidR="006721BD" w:rsidRPr="00523A4F" w:rsidRDefault="00B51658" w:rsidP="000348FB">
      <w:pPr>
        <w:pStyle w:val="Heading2"/>
        <w:spacing w:line="360" w:lineRule="auto"/>
        <w:rPr>
          <w:rFonts w:cs="Times New Roman"/>
        </w:rPr>
      </w:pPr>
      <w:bookmarkStart w:id="1233" w:name="_Toc8806769"/>
      <w:r w:rsidRPr="00523A4F">
        <w:rPr>
          <w:rFonts w:cs="Times New Roman"/>
        </w:rPr>
        <w:lastRenderedPageBreak/>
        <w:t>Hạn chế của đồ án</w:t>
      </w:r>
      <w:bookmarkEnd w:id="1233"/>
    </w:p>
    <w:p w:rsidR="008C04C7" w:rsidRDefault="008C04C7">
      <w:pPr>
        <w:spacing w:line="360" w:lineRule="auto"/>
        <w:ind w:firstLine="576"/>
        <w:rPr>
          <w:ins w:id="1234" w:author="LEO" w:date="2019-05-14T17:38:00Z"/>
        </w:rPr>
        <w:pPrChange w:id="1235" w:author="LEO" w:date="2019-05-14T17:46:00Z">
          <w:pPr>
            <w:pStyle w:val="ListParagraph"/>
            <w:numPr>
              <w:numId w:val="10"/>
            </w:numPr>
            <w:tabs>
              <w:tab w:val="num" w:pos="720"/>
            </w:tabs>
            <w:spacing w:line="360" w:lineRule="auto"/>
            <w:ind w:hanging="360"/>
          </w:pPr>
        </w:pPrChange>
      </w:pPr>
      <w:ins w:id="1236" w:author="LEO" w:date="2019-05-14T17:38:00Z">
        <w:r>
          <w:t>Ngoài những chức năng nhóm hiện thực được trong thời gian qua, đồ án còn có một số hạn chế</w:t>
        </w:r>
      </w:ins>
      <w:ins w:id="1237" w:author="LEO" w:date="2019-05-14T17:40:00Z">
        <w:r>
          <w:t xml:space="preserve">: </w:t>
        </w:r>
      </w:ins>
    </w:p>
    <w:p w:rsidR="00F10E32" w:rsidRDefault="00F10E32" w:rsidP="000348FB">
      <w:pPr>
        <w:pStyle w:val="ListParagraph"/>
        <w:numPr>
          <w:ilvl w:val="0"/>
          <w:numId w:val="10"/>
        </w:numPr>
        <w:spacing w:line="360" w:lineRule="auto"/>
      </w:pPr>
      <w:r>
        <w:t>Thuật toán gợi ý tìm kiếm</w:t>
      </w:r>
      <w:ins w:id="1238" w:author="LEO" w:date="2019-05-14T17:40:00Z">
        <w:r w:rsidR="008C04C7">
          <w:t xml:space="preserve"> ứng viên cho dự án </w:t>
        </w:r>
      </w:ins>
      <w:del w:id="1239" w:author="LEO" w:date="2019-05-14T17:40:00Z">
        <w:r w:rsidDel="008C04C7">
          <w:delText xml:space="preserve"> </w:delText>
        </w:r>
      </w:del>
      <w:r>
        <w:t xml:space="preserve">chưa </w:t>
      </w:r>
      <w:ins w:id="1240" w:author="LEO" w:date="2019-05-14T17:40:00Z">
        <w:r w:rsidR="008C04C7">
          <w:t xml:space="preserve">được </w:t>
        </w:r>
      </w:ins>
      <w:r>
        <w:t>tối ưu.</w:t>
      </w:r>
    </w:p>
    <w:p w:rsidR="00F10E32" w:rsidRDefault="008C04C7" w:rsidP="000348FB">
      <w:pPr>
        <w:pStyle w:val="ListParagraph"/>
        <w:numPr>
          <w:ilvl w:val="0"/>
          <w:numId w:val="10"/>
        </w:numPr>
        <w:spacing w:line="360" w:lineRule="auto"/>
      </w:pPr>
      <w:ins w:id="1241" w:author="LEO" w:date="2019-05-14T17:40:00Z">
        <w:r>
          <w:t xml:space="preserve">Hệ thống sử dụng </w:t>
        </w:r>
      </w:ins>
      <w:del w:id="1242" w:author="LEO" w:date="2019-05-14T17:41:00Z">
        <w:r w:rsidR="00F10E32" w:rsidDel="008C04C7">
          <w:delText xml:space="preserve">Sử dụng </w:delText>
        </w:r>
      </w:del>
      <w:r w:rsidR="00F10E32">
        <w:t>“</w:t>
      </w:r>
      <w:r w:rsidR="007821AD">
        <w:t>Single-P</w:t>
      </w:r>
      <w:r w:rsidR="00F10E32">
        <w:t>age Application”</w:t>
      </w:r>
      <w:r w:rsidR="007821AD">
        <w:t xml:space="preserve"> nên lần đầu tải trang sẽ lâu hơn bình thường.</w:t>
      </w:r>
    </w:p>
    <w:p w:rsidR="002A5775" w:rsidRDefault="002A5775" w:rsidP="000348FB">
      <w:pPr>
        <w:pStyle w:val="ListParagraph"/>
        <w:numPr>
          <w:ilvl w:val="0"/>
          <w:numId w:val="10"/>
        </w:numPr>
        <w:spacing w:line="360" w:lineRule="auto"/>
      </w:pPr>
      <w:r>
        <w:t xml:space="preserve">Hệ thống </w:t>
      </w:r>
      <w:ins w:id="1243" w:author="LEO" w:date="2019-05-14T17:41:00Z">
        <w:r w:rsidR="008C04C7">
          <w:t xml:space="preserve">hiện tại </w:t>
        </w:r>
      </w:ins>
      <w:r>
        <w:t>chưa hỗ trợ upload file</w:t>
      </w:r>
      <w:r w:rsidR="00EC2F0A">
        <w:t xml:space="preserve"> hồ sơ </w:t>
      </w:r>
      <w:ins w:id="1244" w:author="LEO" w:date="2019-05-14T17:45:00Z">
        <w:r w:rsidR="008C04C7">
          <w:t xml:space="preserve">có sẵn </w:t>
        </w:r>
      </w:ins>
      <w:r w:rsidR="00EC2F0A">
        <w:t>vào hệ thống</w:t>
      </w:r>
      <w:r>
        <w:t>.</w:t>
      </w:r>
    </w:p>
    <w:p w:rsidR="00B85529" w:rsidRDefault="00093269" w:rsidP="000348FB">
      <w:pPr>
        <w:pStyle w:val="ListParagraph"/>
        <w:numPr>
          <w:ilvl w:val="0"/>
          <w:numId w:val="10"/>
        </w:numPr>
        <w:spacing w:line="360" w:lineRule="auto"/>
      </w:pPr>
      <w:r>
        <w:t>Hệ thống chưa hỗ trợ</w:t>
      </w:r>
      <w:ins w:id="1245" w:author="LEO" w:date="2019-05-14T17:46:00Z">
        <w:r w:rsidR="008C04C7">
          <w:t xml:space="preserve"> được</w:t>
        </w:r>
      </w:ins>
      <w:r>
        <w:t xml:space="preserve"> </w:t>
      </w:r>
      <w:r w:rsidR="007821AD">
        <w:t xml:space="preserve">tính năng nhắc nhở nhân viên </w:t>
      </w:r>
      <w:ins w:id="1246" w:author="LEO" w:date="2019-05-14T17:46:00Z">
        <w:r w:rsidR="0059409C">
          <w:t>cập nhật thô</w:t>
        </w:r>
      </w:ins>
      <w:ins w:id="1247" w:author="LEO" w:date="2019-05-15T20:40:00Z">
        <w:r w:rsidR="0059409C">
          <w:t>n</w:t>
        </w:r>
      </w:ins>
      <w:ins w:id="1248" w:author="LEO" w:date="2019-05-14T17:46:00Z">
        <w:r w:rsidR="008C04C7">
          <w:t>g</w:t>
        </w:r>
      </w:ins>
      <w:ins w:id="1249" w:author="LEO" w:date="2019-05-15T20:40:00Z">
        <w:r w:rsidR="0059409C">
          <w:t xml:space="preserve"> </w:t>
        </w:r>
      </w:ins>
      <w:ins w:id="1250" w:author="LEO" w:date="2019-05-14T17:46:00Z">
        <w:r w:rsidR="008C04C7">
          <w:t xml:space="preserve">tin </w:t>
        </w:r>
      </w:ins>
      <w:ins w:id="1251" w:author="LEO" w:date="2019-05-15T20:41:00Z">
        <w:r w:rsidR="0059409C">
          <w:t xml:space="preserve">hồ sơ </w:t>
        </w:r>
      </w:ins>
      <w:r w:rsidR="007821AD">
        <w:t>qua</w:t>
      </w:r>
      <w:r>
        <w:t xml:space="preserve"> </w:t>
      </w:r>
      <w:r w:rsidR="007821AD">
        <w:t>e</w:t>
      </w:r>
      <w:r>
        <w:t>mail.</w:t>
      </w:r>
    </w:p>
    <w:p w:rsidR="00F10E32" w:rsidRDefault="00F10E32" w:rsidP="000348FB">
      <w:pPr>
        <w:pStyle w:val="ListParagraph"/>
        <w:numPr>
          <w:ilvl w:val="0"/>
          <w:numId w:val="10"/>
        </w:numPr>
        <w:spacing w:line="360" w:lineRule="auto"/>
      </w:pPr>
      <w:r>
        <w:t>Hệ thống chưa hỗ trợ</w:t>
      </w:r>
      <w:r w:rsidR="007821AD">
        <w:t xml:space="preserve"> quy trình xét duyệt </w:t>
      </w:r>
      <w:ins w:id="1252" w:author="LEO" w:date="2019-05-15T20:41:00Z">
        <w:r w:rsidR="0043188D">
          <w:t>hồ sơ</w:t>
        </w:r>
      </w:ins>
      <w:del w:id="1253" w:author="LEO" w:date="2019-05-15T20:41:00Z">
        <w:r w:rsidR="007821AD" w:rsidDel="0043188D">
          <w:delText>CV</w:delText>
        </w:r>
      </w:del>
      <w:r w:rsidR="007821AD">
        <w:t>.</w:t>
      </w:r>
    </w:p>
    <w:p w:rsidR="00EC2F0A" w:rsidRPr="00523A4F" w:rsidRDefault="00FB63FF" w:rsidP="000348FB">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1254" w:name="_Toc8806770"/>
      <w:r w:rsidRPr="00523A4F">
        <w:rPr>
          <w:rFonts w:cs="Times New Roman"/>
        </w:rPr>
        <w:t>Hướng phát triển</w:t>
      </w:r>
      <w:bookmarkEnd w:id="1254"/>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6721BD" w:rsidP="000348FB">
      <w:pPr>
        <w:pStyle w:val="ListParagraph"/>
        <w:numPr>
          <w:ilvl w:val="0"/>
          <w:numId w:val="10"/>
        </w:numPr>
        <w:spacing w:line="360" w:lineRule="auto"/>
      </w:pPr>
      <w:del w:id="1255" w:author="LEO" w:date="2019-05-14T17:48:00Z">
        <w:r w:rsidRPr="00523A4F" w:rsidDel="00DE02FC">
          <w:delText xml:space="preserve"> </w:delText>
        </w:r>
      </w:del>
      <w:r w:rsidR="00093269">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del w:id="1256" w:author="LEO" w:date="2019-05-15T20:41:00Z">
        <w:r w:rsidRPr="00E83E99" w:rsidDel="006A31E3">
          <w:rPr>
            <w:i/>
          </w:rPr>
          <w:delText>handson table</w:delText>
        </w:r>
        <w:r w:rsidDel="006A31E3">
          <w:delText>.</w:delText>
        </w:r>
      </w:del>
      <w:bookmarkStart w:id="1257" w:name="_Toc169424254"/>
      <w:ins w:id="1258" w:author="LEO" w:date="2019-05-15T20:41:00Z">
        <w:r w:rsidR="006A31E3">
          <w:t>bảng tính.</w:t>
        </w:r>
      </w:ins>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Del="00D90B0E" w:rsidRDefault="004A2DBF" w:rsidP="004A2DBF">
      <w:pPr>
        <w:rPr>
          <w:del w:id="1259" w:author="LEO" w:date="2019-05-14T17:55:00Z"/>
        </w:rPr>
      </w:pPr>
    </w:p>
    <w:p w:rsidR="004A2DBF" w:rsidDel="00D90B0E" w:rsidRDefault="004A2DBF" w:rsidP="004A2DBF">
      <w:pPr>
        <w:rPr>
          <w:del w:id="1260" w:author="LEO" w:date="2019-05-14T17:55:00Z"/>
        </w:rPr>
      </w:pPr>
    </w:p>
    <w:p w:rsidR="004A2DBF" w:rsidRPr="004A2DBF" w:rsidDel="00D90B0E" w:rsidRDefault="004A2DBF" w:rsidP="00C57C8E">
      <w:pPr>
        <w:ind w:firstLine="0"/>
        <w:rPr>
          <w:del w:id="1261" w:author="LEO" w:date="2019-05-14T17:55:00Z"/>
        </w:rPr>
      </w:pPr>
    </w:p>
    <w:p w:rsidR="00BB71A4" w:rsidRPr="00523A4F" w:rsidRDefault="0007352A" w:rsidP="000348FB">
      <w:pPr>
        <w:pStyle w:val="Heading1"/>
        <w:numPr>
          <w:ilvl w:val="0"/>
          <w:numId w:val="0"/>
        </w:numPr>
        <w:spacing w:line="360" w:lineRule="auto"/>
        <w:rPr>
          <w:rFonts w:cs="Times New Roman"/>
        </w:rPr>
      </w:pPr>
      <w:bookmarkStart w:id="1262" w:name="_Toc8806771"/>
      <w:r w:rsidRPr="00523A4F">
        <w:rPr>
          <w:rFonts w:cs="Times New Roman"/>
        </w:rPr>
        <w:t>TÀI LIỆU THAM KHẢO</w:t>
      </w:r>
      <w:bookmarkEnd w:id="1257"/>
      <w:bookmarkEnd w:id="1262"/>
    </w:p>
    <w:p w:rsidR="00420BD4" w:rsidDel="00D90B0E" w:rsidRDefault="00420BD4" w:rsidP="000348FB">
      <w:pPr>
        <w:pBdr>
          <w:top w:val="nil"/>
          <w:left w:val="nil"/>
          <w:bottom w:val="nil"/>
          <w:right w:val="nil"/>
          <w:between w:val="nil"/>
        </w:pBdr>
        <w:spacing w:line="360" w:lineRule="auto"/>
        <w:ind w:firstLine="0"/>
        <w:jc w:val="left"/>
        <w:rPr>
          <w:del w:id="1263" w:author="LEO" w:date="2019-05-14T17:49:00Z"/>
          <w:b/>
          <w:color w:val="000000"/>
        </w:rPr>
      </w:pPr>
      <w:del w:id="1264" w:author="LEO" w:date="2019-05-14T17:49:00Z">
        <w:r w:rsidDel="00D90B0E">
          <w:rPr>
            <w:b/>
            <w:color w:val="000000"/>
          </w:rPr>
          <w:delText>Các tài liệu từ internet</w:delText>
        </w:r>
      </w:del>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[1]. </w:t>
      </w:r>
      <w:hyperlink r:id="rId146" w:history="1">
        <w:r w:rsidRPr="00F67091">
          <w:rPr>
            <w:rStyle w:val="Hyperlink"/>
            <w:sz w:val="26"/>
            <w:szCs w:val="26"/>
          </w:rPr>
          <w:t>https://www.strategy-business.com/blog/Why-Companies-Need-to-Build-a-Skills-Inventory</w:t>
        </w:r>
      </w:hyperlink>
    </w:p>
    <w:p w:rsidR="00420BD4" w:rsidRPr="00D90B0E" w:rsidRDefault="00420BD4" w:rsidP="000348FB">
      <w:pPr>
        <w:pStyle w:val="NormalWeb"/>
        <w:spacing w:before="120" w:beforeAutospacing="0" w:after="0" w:afterAutospacing="0" w:line="360" w:lineRule="auto"/>
        <w:rPr>
          <w:color w:val="FF0000"/>
          <w:sz w:val="26"/>
          <w:szCs w:val="26"/>
          <w:rPrChange w:id="1265" w:author="LEO" w:date="2019-05-14T17:50:00Z">
            <w:rPr>
              <w:sz w:val="26"/>
              <w:szCs w:val="26"/>
            </w:rPr>
          </w:rPrChange>
        </w:rPr>
      </w:pPr>
      <w:r w:rsidRPr="00307D78">
        <w:rPr>
          <w:sz w:val="26"/>
          <w:szCs w:val="26"/>
          <w:rPrChange w:id="1266" w:author="LEO" w:date="2019-05-15T21:08:00Z">
            <w:rPr>
              <w:color w:val="000000"/>
              <w:sz w:val="26"/>
              <w:szCs w:val="26"/>
            </w:rPr>
          </w:rPrChange>
        </w:rPr>
        <w:t xml:space="preserve">[2]. </w:t>
      </w:r>
      <w:ins w:id="1267" w:author="LEO" w:date="2019-05-15T21:08:00Z">
        <w:r w:rsidR="00307D78" w:rsidRPr="00307D78">
          <w:rPr>
            <w:sz w:val="26"/>
            <w:szCs w:val="26"/>
            <w:rPrChange w:id="1268" w:author="LEO" w:date="2019-05-15T21:08:00Z">
              <w:rPr/>
            </w:rPrChange>
          </w:rPr>
          <w:fldChar w:fldCharType="begin"/>
        </w:r>
        <w:r w:rsidR="00307D78" w:rsidRPr="00307D78">
          <w:rPr>
            <w:sz w:val="26"/>
            <w:szCs w:val="26"/>
            <w:rPrChange w:id="1269" w:author="LEO" w:date="2019-05-15T21:08:00Z">
              <w:rPr/>
            </w:rPrChange>
          </w:rPr>
          <w:instrText xml:space="preserve"> HYPERLINK "https://www.vogella.com/tutorials/DependencyInjection/article.html" </w:instrText>
        </w:r>
        <w:r w:rsidR="00307D78" w:rsidRPr="00307D78">
          <w:rPr>
            <w:sz w:val="26"/>
            <w:szCs w:val="26"/>
            <w:rPrChange w:id="1270" w:author="LEO" w:date="2019-05-15T21:08:00Z">
              <w:rPr/>
            </w:rPrChange>
          </w:rPr>
          <w:fldChar w:fldCharType="separate"/>
        </w:r>
        <w:r w:rsidR="00307D78" w:rsidRPr="00307D78">
          <w:rPr>
            <w:rStyle w:val="Hyperlink"/>
            <w:sz w:val="26"/>
            <w:szCs w:val="26"/>
            <w:rPrChange w:id="1271" w:author="LEO" w:date="2019-05-15T21:08:00Z">
              <w:rPr>
                <w:rStyle w:val="Hyperlink"/>
              </w:rPr>
            </w:rPrChange>
          </w:rPr>
          <w:t>https://www.vogella.com/tutorials/DependencyInjection/article.html</w:t>
        </w:r>
        <w:r w:rsidR="00307D78" w:rsidRPr="00307D78">
          <w:rPr>
            <w:sz w:val="26"/>
            <w:szCs w:val="26"/>
            <w:rPrChange w:id="1272" w:author="LEO" w:date="2019-05-15T21:08:00Z">
              <w:rPr/>
            </w:rPrChange>
          </w:rPr>
          <w:fldChar w:fldCharType="end"/>
        </w:r>
      </w:ins>
      <w:del w:id="1273" w:author="LEO" w:date="2019-05-15T21:08:00Z">
        <w:r w:rsidR="0077139E" w:rsidRPr="00D90B0E" w:rsidDel="00307D78">
          <w:rPr>
            <w:color w:val="FF0000"/>
            <w:rPrChange w:id="1274" w:author="LEO" w:date="2019-05-14T17:50:00Z">
              <w:rPr>
                <w:rStyle w:val="Hyperlink"/>
                <w:sz w:val="26"/>
                <w:szCs w:val="26"/>
              </w:rPr>
            </w:rPrChange>
          </w:rPr>
          <w:fldChar w:fldCharType="begin"/>
        </w:r>
        <w:r w:rsidR="0077139E" w:rsidRPr="00D90B0E" w:rsidDel="00307D78">
          <w:rPr>
            <w:color w:val="FF0000"/>
            <w:rPrChange w:id="1275" w:author="LEO" w:date="2019-05-14T17:50:00Z">
              <w:rPr>
                <w:sz w:val="26"/>
              </w:rPr>
            </w:rPrChange>
          </w:rPr>
          <w:delInstrText xml:space="preserve"> HYPERLINK "https://stackjava.com/design-pattern/dependency-injection-di-la-gi.html" </w:delInstrText>
        </w:r>
        <w:r w:rsidR="0077139E" w:rsidRPr="00D90B0E" w:rsidDel="00307D78">
          <w:rPr>
            <w:color w:val="FF0000"/>
            <w:rPrChange w:id="1276" w:author="LEO" w:date="2019-05-14T17:50:00Z">
              <w:rPr>
                <w:rStyle w:val="Hyperlink"/>
                <w:sz w:val="26"/>
                <w:szCs w:val="26"/>
              </w:rPr>
            </w:rPrChange>
          </w:rPr>
          <w:fldChar w:fldCharType="separate"/>
        </w:r>
        <w:r w:rsidR="00B13EAD" w:rsidRPr="00D90B0E" w:rsidDel="00307D78">
          <w:rPr>
            <w:rStyle w:val="Hyperlink"/>
            <w:color w:val="FF0000"/>
            <w:sz w:val="26"/>
            <w:szCs w:val="26"/>
            <w:rPrChange w:id="1277" w:author="LEO" w:date="2019-05-14T17:50:00Z">
              <w:rPr>
                <w:rStyle w:val="Hyperlink"/>
                <w:sz w:val="26"/>
                <w:szCs w:val="26"/>
              </w:rPr>
            </w:rPrChange>
          </w:rPr>
          <w:delText>https://stackjava.com/design-pattern/dependency-injection-di-la-gi.html</w:delText>
        </w:r>
        <w:r w:rsidR="0077139E" w:rsidRPr="00D90B0E" w:rsidDel="00307D78">
          <w:rPr>
            <w:rStyle w:val="Hyperlink"/>
            <w:color w:val="FF0000"/>
            <w:sz w:val="26"/>
            <w:szCs w:val="26"/>
            <w:rPrChange w:id="1278" w:author="LEO" w:date="2019-05-14T17:50:00Z">
              <w:rPr>
                <w:rStyle w:val="Hyperlink"/>
                <w:sz w:val="26"/>
                <w:szCs w:val="26"/>
              </w:rPr>
            </w:rPrChange>
          </w:rPr>
          <w:fldChar w:fldCharType="end"/>
        </w:r>
      </w:del>
    </w:p>
    <w:p w:rsidR="00420BD4" w:rsidRPr="00307D78" w:rsidRDefault="00420BD4" w:rsidP="000348FB">
      <w:pPr>
        <w:pStyle w:val="NormalWeb"/>
        <w:spacing w:before="120" w:beforeAutospacing="0" w:after="0" w:afterAutospacing="0" w:line="360" w:lineRule="auto"/>
        <w:rPr>
          <w:color w:val="FF0000"/>
          <w:sz w:val="26"/>
          <w:szCs w:val="26"/>
          <w:rPrChange w:id="1279" w:author="LEO" w:date="2019-05-15T21:09:00Z">
            <w:rPr>
              <w:sz w:val="26"/>
              <w:szCs w:val="26"/>
            </w:rPr>
          </w:rPrChange>
        </w:rPr>
      </w:pPr>
      <w:r w:rsidRPr="00307D78">
        <w:rPr>
          <w:sz w:val="26"/>
          <w:szCs w:val="26"/>
          <w:rPrChange w:id="1280" w:author="LEO" w:date="2019-05-15T21:09:00Z">
            <w:rPr>
              <w:color w:val="000000"/>
              <w:sz w:val="26"/>
              <w:szCs w:val="26"/>
            </w:rPr>
          </w:rPrChange>
        </w:rPr>
        <w:t>[3].</w:t>
      </w:r>
      <w:r w:rsidRPr="00307D78">
        <w:rPr>
          <w:color w:val="FF0000"/>
          <w:sz w:val="26"/>
          <w:szCs w:val="26"/>
          <w:rPrChange w:id="1281" w:author="LEO" w:date="2019-05-15T21:09:00Z">
            <w:rPr>
              <w:color w:val="000000"/>
              <w:sz w:val="26"/>
              <w:szCs w:val="26"/>
            </w:rPr>
          </w:rPrChange>
        </w:rPr>
        <w:t xml:space="preserve"> </w:t>
      </w:r>
      <w:ins w:id="1282" w:author="LEO" w:date="2019-05-15T21:09:00Z">
        <w:r w:rsidR="00307D78" w:rsidRPr="00307D78">
          <w:rPr>
            <w:sz w:val="26"/>
            <w:szCs w:val="26"/>
            <w:rPrChange w:id="1283" w:author="LEO" w:date="2019-05-15T21:09:00Z">
              <w:rPr/>
            </w:rPrChange>
          </w:rPr>
          <w:fldChar w:fldCharType="begin"/>
        </w:r>
        <w:r w:rsidR="00307D78" w:rsidRPr="00307D78">
          <w:rPr>
            <w:sz w:val="26"/>
            <w:szCs w:val="26"/>
            <w:rPrChange w:id="1284" w:author="LEO" w:date="2019-05-15T21:09:00Z">
              <w:rPr/>
            </w:rPrChange>
          </w:rPr>
          <w:instrText xml:space="preserve"> HYPERLINK "https://www.baeldung.com/spring-boot" </w:instrText>
        </w:r>
        <w:r w:rsidR="00307D78" w:rsidRPr="00307D78">
          <w:rPr>
            <w:sz w:val="26"/>
            <w:szCs w:val="26"/>
            <w:rPrChange w:id="1285" w:author="LEO" w:date="2019-05-15T21:09:00Z">
              <w:rPr/>
            </w:rPrChange>
          </w:rPr>
          <w:fldChar w:fldCharType="separate"/>
        </w:r>
        <w:r w:rsidR="00307D78" w:rsidRPr="00307D78">
          <w:rPr>
            <w:rStyle w:val="Hyperlink"/>
            <w:sz w:val="26"/>
            <w:szCs w:val="26"/>
            <w:rPrChange w:id="1286" w:author="LEO" w:date="2019-05-15T21:09:00Z">
              <w:rPr>
                <w:rStyle w:val="Hyperlink"/>
              </w:rPr>
            </w:rPrChange>
          </w:rPr>
          <w:t>https://www.baeldung.com/spring-boot</w:t>
        </w:r>
        <w:r w:rsidR="00307D78" w:rsidRPr="00307D78">
          <w:rPr>
            <w:sz w:val="26"/>
            <w:szCs w:val="26"/>
            <w:rPrChange w:id="1287" w:author="LEO" w:date="2019-05-15T21:09:00Z">
              <w:rPr/>
            </w:rPrChange>
          </w:rPr>
          <w:fldChar w:fldCharType="end"/>
        </w:r>
      </w:ins>
      <w:del w:id="1288" w:author="LEO" w:date="2019-05-15T21:09:00Z">
        <w:r w:rsidR="0077139E" w:rsidRPr="00307D78" w:rsidDel="00307D78">
          <w:rPr>
            <w:color w:val="FF0000"/>
            <w:sz w:val="26"/>
            <w:szCs w:val="26"/>
            <w:rPrChange w:id="1289" w:author="LEO" w:date="2019-05-15T21:09:00Z">
              <w:rPr>
                <w:rStyle w:val="Hyperlink"/>
                <w:color w:val="1155CC"/>
                <w:sz w:val="26"/>
                <w:szCs w:val="26"/>
              </w:rPr>
            </w:rPrChange>
          </w:rPr>
          <w:fldChar w:fldCharType="begin"/>
        </w:r>
        <w:r w:rsidR="0077139E" w:rsidRPr="00307D78" w:rsidDel="00307D78">
          <w:rPr>
            <w:color w:val="FF0000"/>
            <w:sz w:val="26"/>
            <w:szCs w:val="26"/>
            <w:rPrChange w:id="1290" w:author="LEO" w:date="2019-05-15T21:09:00Z">
              <w:rPr>
                <w:sz w:val="26"/>
              </w:rPr>
            </w:rPrChange>
          </w:rPr>
          <w:delInstrText xml:space="preserve"> HYPERLINK "https://stackjava.com/spring/spring-la-gi-gioi-thieu-spring-framework.html" </w:delInstrText>
        </w:r>
        <w:r w:rsidR="0077139E" w:rsidRPr="00307D78" w:rsidDel="00307D78">
          <w:rPr>
            <w:color w:val="FF0000"/>
            <w:sz w:val="26"/>
            <w:szCs w:val="26"/>
            <w:rPrChange w:id="1291" w:author="LEO" w:date="2019-05-15T21:09:00Z">
              <w:rPr>
                <w:rStyle w:val="Hyperlink"/>
                <w:color w:val="1155CC"/>
                <w:sz w:val="26"/>
                <w:szCs w:val="26"/>
              </w:rPr>
            </w:rPrChange>
          </w:rPr>
          <w:fldChar w:fldCharType="separate"/>
        </w:r>
        <w:r w:rsidRPr="00307D78" w:rsidDel="00307D78">
          <w:rPr>
            <w:rStyle w:val="Hyperlink"/>
            <w:color w:val="FF0000"/>
            <w:sz w:val="26"/>
            <w:szCs w:val="26"/>
            <w:rPrChange w:id="1292" w:author="LEO" w:date="2019-05-15T21:09:00Z">
              <w:rPr>
                <w:rStyle w:val="Hyperlink"/>
                <w:color w:val="1155CC"/>
                <w:sz w:val="26"/>
                <w:szCs w:val="26"/>
              </w:rPr>
            </w:rPrChange>
          </w:rPr>
          <w:delText>https://stackjava.com/spring/spring-la-gi-gioi-thieu-spring-framework.html</w:delText>
        </w:r>
        <w:r w:rsidR="0077139E" w:rsidRPr="00307D78" w:rsidDel="00307D78">
          <w:rPr>
            <w:rStyle w:val="Hyperlink"/>
            <w:color w:val="FF0000"/>
            <w:sz w:val="26"/>
            <w:szCs w:val="26"/>
            <w:rPrChange w:id="1293" w:author="LEO" w:date="2019-05-15T21:09:00Z">
              <w:rPr>
                <w:rStyle w:val="Hyperlink"/>
                <w:color w:val="1155CC"/>
                <w:sz w:val="26"/>
                <w:szCs w:val="26"/>
              </w:rPr>
            </w:rPrChange>
          </w:rPr>
          <w:fldChar w:fldCharType="end"/>
        </w:r>
      </w:del>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[4]. </w:t>
      </w:r>
      <w:hyperlink r:id="rId147" w:history="1">
        <w:r w:rsidRPr="00F67091">
          <w:rPr>
            <w:rStyle w:val="Hyperlink"/>
            <w:color w:val="1155CC"/>
            <w:sz w:val="26"/>
            <w:szCs w:val="26"/>
          </w:rPr>
          <w:t>https://docs.spring.io/spring-boot/docs/2.1.3.RELEASE/reference/htmlsingle/</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[5]. </w:t>
      </w:r>
      <w:hyperlink r:id="rId148" w:history="1">
        <w:r w:rsidRPr="00F67091">
          <w:rPr>
            <w:rStyle w:val="Hyperlink"/>
            <w:color w:val="1155CC"/>
            <w:sz w:val="26"/>
            <w:szCs w:val="26"/>
          </w:rPr>
          <w:t>https://angular.io/docs</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[6]. </w:t>
      </w:r>
      <w:r w:rsidR="0077139E" w:rsidRPr="00D90B0E">
        <w:rPr>
          <w:color w:val="FF0000"/>
          <w:rPrChange w:id="1294" w:author="LEO" w:date="2019-05-14T17:53:00Z">
            <w:rPr>
              <w:rStyle w:val="Hyperlink"/>
              <w:color w:val="1155CC"/>
              <w:sz w:val="26"/>
              <w:szCs w:val="26"/>
            </w:rPr>
          </w:rPrChange>
        </w:rPr>
        <w:fldChar w:fldCharType="begin"/>
      </w:r>
      <w:r w:rsidR="0077139E" w:rsidRPr="00D90B0E">
        <w:rPr>
          <w:color w:val="FF0000"/>
          <w:rPrChange w:id="1295" w:author="LEO" w:date="2019-05-14T17:53:00Z">
            <w:rPr>
              <w:sz w:val="26"/>
            </w:rPr>
          </w:rPrChange>
        </w:rPr>
        <w:instrText xml:space="preserve"> HYPERLINK "https://technostacks.com/blog/react-vs-angular/" </w:instrText>
      </w:r>
      <w:r w:rsidR="0077139E" w:rsidRPr="00D90B0E">
        <w:rPr>
          <w:color w:val="FF0000"/>
          <w:rPrChange w:id="1296" w:author="LEO" w:date="2019-05-14T17:53:00Z">
            <w:rPr>
              <w:rStyle w:val="Hyperlink"/>
              <w:color w:val="1155CC"/>
              <w:sz w:val="26"/>
              <w:szCs w:val="26"/>
            </w:rPr>
          </w:rPrChange>
        </w:rPr>
        <w:fldChar w:fldCharType="separate"/>
      </w:r>
      <w:r w:rsidRPr="00D90B0E">
        <w:rPr>
          <w:rStyle w:val="Hyperlink"/>
          <w:color w:val="FF0000"/>
          <w:sz w:val="26"/>
          <w:szCs w:val="26"/>
          <w:rPrChange w:id="1297" w:author="LEO" w:date="2019-05-14T17:53:00Z">
            <w:rPr>
              <w:rStyle w:val="Hyperlink"/>
              <w:color w:val="1155CC"/>
              <w:sz w:val="26"/>
              <w:szCs w:val="26"/>
            </w:rPr>
          </w:rPrChange>
        </w:rPr>
        <w:t>https://technostacks.com/blog/react-vs-angular/</w:t>
      </w:r>
      <w:r w:rsidR="0077139E" w:rsidRPr="00D90B0E">
        <w:rPr>
          <w:rStyle w:val="Hyperlink"/>
          <w:color w:val="FF0000"/>
          <w:sz w:val="26"/>
          <w:szCs w:val="26"/>
          <w:rPrChange w:id="1298" w:author="LEO" w:date="2019-05-14T17:53:00Z">
            <w:rPr>
              <w:rStyle w:val="Hyperlink"/>
              <w:color w:val="1155CC"/>
              <w:sz w:val="26"/>
              <w:szCs w:val="26"/>
            </w:rPr>
          </w:rPrChange>
        </w:rPr>
        <w:fldChar w:fldCharType="end"/>
      </w:r>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[7]. </w:t>
      </w:r>
      <w:r w:rsidR="0077139E" w:rsidRPr="00D90B0E">
        <w:rPr>
          <w:color w:val="FF0000"/>
          <w:rPrChange w:id="1299" w:author="LEO" w:date="2019-05-14T17:54:00Z">
            <w:rPr>
              <w:rStyle w:val="Hyperlink"/>
              <w:color w:val="1155CC"/>
              <w:sz w:val="26"/>
              <w:szCs w:val="26"/>
            </w:rPr>
          </w:rPrChange>
        </w:rPr>
        <w:fldChar w:fldCharType="begin"/>
      </w:r>
      <w:r w:rsidR="0077139E" w:rsidRPr="00D90B0E">
        <w:rPr>
          <w:color w:val="FF0000"/>
          <w:rPrChange w:id="1300" w:author="LEO" w:date="2019-05-14T17:54:00Z">
            <w:rPr>
              <w:sz w:val="26"/>
            </w:rPr>
          </w:rPrChange>
        </w:rPr>
        <w:instrText xml:space="preserve"> HYPERLINK "https://kruschecompany.com/blog/post/ember-jQuery-angular-react-vue-what-to-choose" </w:instrText>
      </w:r>
      <w:r w:rsidR="0077139E" w:rsidRPr="00D90B0E">
        <w:rPr>
          <w:color w:val="FF0000"/>
          <w:rPrChange w:id="1301" w:author="LEO" w:date="2019-05-14T17:54:00Z">
            <w:rPr>
              <w:rStyle w:val="Hyperlink"/>
              <w:color w:val="1155CC"/>
              <w:sz w:val="26"/>
              <w:szCs w:val="26"/>
            </w:rPr>
          </w:rPrChange>
        </w:rPr>
        <w:fldChar w:fldCharType="separate"/>
      </w:r>
      <w:r w:rsidRPr="00D90B0E">
        <w:rPr>
          <w:rStyle w:val="Hyperlink"/>
          <w:color w:val="FF0000"/>
          <w:sz w:val="26"/>
          <w:szCs w:val="26"/>
          <w:rPrChange w:id="1302" w:author="LEO" w:date="2019-05-14T17:54:00Z">
            <w:rPr>
              <w:rStyle w:val="Hyperlink"/>
              <w:color w:val="1155CC"/>
              <w:sz w:val="26"/>
              <w:szCs w:val="26"/>
            </w:rPr>
          </w:rPrChange>
        </w:rPr>
        <w:t>https://kruschecompany.com/blog/post/ember-jQuery-angular-react-vue-what-to-choose</w:t>
      </w:r>
      <w:r w:rsidR="0077139E" w:rsidRPr="00D90B0E">
        <w:rPr>
          <w:rStyle w:val="Hyperlink"/>
          <w:color w:val="FF0000"/>
          <w:sz w:val="26"/>
          <w:szCs w:val="26"/>
          <w:rPrChange w:id="1303" w:author="LEO" w:date="2019-05-14T17:54:00Z">
            <w:rPr>
              <w:rStyle w:val="Hyperlink"/>
              <w:color w:val="1155CC"/>
              <w:sz w:val="26"/>
              <w:szCs w:val="26"/>
            </w:rPr>
          </w:rPrChange>
        </w:rPr>
        <w:fldChar w:fldCharType="end"/>
      </w:r>
    </w:p>
    <w:p w:rsidR="007D314D" w:rsidRDefault="00420BD4" w:rsidP="000348FB">
      <w:pPr>
        <w:spacing w:line="360" w:lineRule="auto"/>
        <w:ind w:firstLine="0"/>
        <w:jc w:val="left"/>
        <w:rPr>
          <w:rStyle w:val="Hyperlink"/>
          <w:color w:val="1155CC"/>
          <w:szCs w:val="26"/>
          <w:u w:val="none"/>
        </w:rPr>
      </w:pPr>
      <w:r w:rsidRPr="00F67091">
        <w:rPr>
          <w:color w:val="000000"/>
          <w:szCs w:val="26"/>
        </w:rPr>
        <w:t xml:space="preserve">[8]. </w:t>
      </w:r>
      <w:hyperlink r:id="rId149" w:history="1">
        <w:r w:rsidRPr="00F67091">
          <w:rPr>
            <w:rStyle w:val="Hyperlink"/>
            <w:color w:val="1155CC"/>
            <w:szCs w:val="26"/>
          </w:rPr>
          <w:t>http://maven.apache.org/index.html</w:t>
        </w:r>
      </w:hyperlink>
      <w:r w:rsidR="007D314D">
        <w:rPr>
          <w:rStyle w:val="Hyperlink"/>
          <w:color w:val="1155CC"/>
          <w:szCs w:val="26"/>
        </w:rPr>
        <w:t xml:space="preserve"> </w:t>
      </w:r>
    </w:p>
    <w:p w:rsidR="007D314D" w:rsidRPr="00E61DCA" w:rsidRDefault="007D314D" w:rsidP="000348FB">
      <w:pPr>
        <w:spacing w:line="360" w:lineRule="auto"/>
        <w:ind w:firstLine="0"/>
        <w:jc w:val="left"/>
        <w:rPr>
          <w:ins w:id="1304" w:author="LEO" w:date="2019-05-15T20:17:00Z"/>
          <w:rStyle w:val="Hyperlink"/>
          <w:color w:val="FF0000"/>
          <w:szCs w:val="26"/>
          <w:rPrChange w:id="1305" w:author="LEO" w:date="2019-05-15T21:11:00Z">
            <w:rPr>
              <w:ins w:id="1306" w:author="LEO" w:date="2019-05-15T20:17:00Z"/>
              <w:rStyle w:val="Hyperlink"/>
              <w:color w:val="FF0000"/>
              <w:szCs w:val="26"/>
            </w:rPr>
          </w:rPrChange>
        </w:rPr>
      </w:pPr>
      <w:r w:rsidRPr="00E61DCA">
        <w:rPr>
          <w:rStyle w:val="Hyperlink"/>
          <w:color w:val="auto"/>
          <w:szCs w:val="26"/>
          <w:u w:val="none"/>
          <w:rPrChange w:id="1307" w:author="LEO" w:date="2019-05-15T21:11:00Z">
            <w:rPr>
              <w:rStyle w:val="Hyperlink"/>
              <w:color w:val="auto"/>
              <w:szCs w:val="26"/>
              <w:u w:val="none"/>
            </w:rPr>
          </w:rPrChange>
        </w:rPr>
        <w:t xml:space="preserve">[9]. </w:t>
      </w:r>
      <w:ins w:id="1308" w:author="LEO" w:date="2019-05-15T21:11:00Z">
        <w:r w:rsidR="00E61DCA" w:rsidRPr="00E61DCA">
          <w:rPr>
            <w:szCs w:val="26"/>
            <w:rPrChange w:id="1309" w:author="LEO" w:date="2019-05-15T21:11:00Z">
              <w:rPr/>
            </w:rPrChange>
          </w:rPr>
          <w:fldChar w:fldCharType="begin"/>
        </w:r>
        <w:r w:rsidR="00E61DCA" w:rsidRPr="00E61DCA">
          <w:rPr>
            <w:szCs w:val="26"/>
            <w:rPrChange w:id="1310" w:author="LEO" w:date="2019-05-15T21:11:00Z">
              <w:rPr/>
            </w:rPrChange>
          </w:rPr>
          <w:instrText xml:space="preserve"> HYPERLINK "https://dev.mysql.com/doc/workbench/en/" </w:instrText>
        </w:r>
        <w:r w:rsidR="00E61DCA" w:rsidRPr="00E61DCA">
          <w:rPr>
            <w:szCs w:val="26"/>
            <w:rPrChange w:id="1311" w:author="LEO" w:date="2019-05-15T21:11:00Z">
              <w:rPr/>
            </w:rPrChange>
          </w:rPr>
          <w:fldChar w:fldCharType="separate"/>
        </w:r>
        <w:r w:rsidR="00E61DCA" w:rsidRPr="00E61DCA">
          <w:rPr>
            <w:rStyle w:val="Hyperlink"/>
            <w:szCs w:val="26"/>
            <w:rPrChange w:id="1312" w:author="LEO" w:date="2019-05-15T21:11:00Z">
              <w:rPr>
                <w:rStyle w:val="Hyperlink"/>
              </w:rPr>
            </w:rPrChange>
          </w:rPr>
          <w:t>https://dev.mysql.com/doc/workbench/en/</w:t>
        </w:r>
        <w:r w:rsidR="00E61DCA" w:rsidRPr="00E61DCA">
          <w:rPr>
            <w:szCs w:val="26"/>
            <w:rPrChange w:id="1313" w:author="LEO" w:date="2019-05-15T21:11:00Z">
              <w:rPr/>
            </w:rPrChange>
          </w:rPr>
          <w:fldChar w:fldCharType="end"/>
        </w:r>
      </w:ins>
      <w:del w:id="1314" w:author="LEO" w:date="2019-05-15T21:11:00Z">
        <w:r w:rsidR="0077139E" w:rsidRPr="00E61DCA" w:rsidDel="00E61DCA">
          <w:rPr>
            <w:color w:val="FF0000"/>
            <w:szCs w:val="26"/>
            <w:rPrChange w:id="1315" w:author="LEO" w:date="2019-05-15T21:11:00Z">
              <w:rPr>
                <w:rStyle w:val="Hyperlink"/>
              </w:rPr>
            </w:rPrChange>
          </w:rPr>
          <w:fldChar w:fldCharType="begin"/>
        </w:r>
        <w:r w:rsidR="0077139E" w:rsidRPr="00E61DCA" w:rsidDel="00E61DCA">
          <w:rPr>
            <w:color w:val="FF0000"/>
            <w:szCs w:val="26"/>
            <w:rPrChange w:id="1316" w:author="LEO" w:date="2019-05-15T21:11:00Z">
              <w:rPr/>
            </w:rPrChange>
          </w:rPr>
          <w:delInstrText xml:space="preserve"> HYPERLINK "https://vietjack.com/mysql/mysql_la_gi.jsp" </w:delInstrText>
        </w:r>
        <w:r w:rsidR="0077139E" w:rsidRPr="00E61DCA" w:rsidDel="00E61DCA">
          <w:rPr>
            <w:color w:val="FF0000"/>
            <w:szCs w:val="26"/>
            <w:rPrChange w:id="1317" w:author="LEO" w:date="2019-05-15T21:11:00Z">
              <w:rPr>
                <w:rStyle w:val="Hyperlink"/>
              </w:rPr>
            </w:rPrChange>
          </w:rPr>
          <w:fldChar w:fldCharType="separate"/>
        </w:r>
        <w:r w:rsidRPr="00E61DCA" w:rsidDel="00E61DCA">
          <w:rPr>
            <w:rStyle w:val="Hyperlink"/>
            <w:color w:val="FF0000"/>
            <w:szCs w:val="26"/>
            <w:rPrChange w:id="1318" w:author="LEO" w:date="2019-05-15T21:11:00Z">
              <w:rPr>
                <w:rStyle w:val="Hyperlink"/>
              </w:rPr>
            </w:rPrChange>
          </w:rPr>
          <w:delText>https://vietjack.com/mysql/mysql_la_gi.jsp</w:delText>
        </w:r>
        <w:r w:rsidR="0077139E" w:rsidRPr="00E61DCA" w:rsidDel="00E61DCA">
          <w:rPr>
            <w:rStyle w:val="Hyperlink"/>
            <w:color w:val="FF0000"/>
            <w:szCs w:val="26"/>
            <w:rPrChange w:id="1319" w:author="LEO" w:date="2019-05-15T21:11:00Z">
              <w:rPr>
                <w:rStyle w:val="Hyperlink"/>
              </w:rPr>
            </w:rPrChange>
          </w:rPr>
          <w:fldChar w:fldCharType="end"/>
        </w:r>
      </w:del>
    </w:p>
    <w:p w:rsidR="00467C56" w:rsidRPr="00467C56" w:rsidDel="005A10E5" w:rsidRDefault="00467C56" w:rsidP="000348FB">
      <w:pPr>
        <w:spacing w:line="360" w:lineRule="auto"/>
        <w:ind w:firstLine="0"/>
        <w:jc w:val="left"/>
        <w:rPr>
          <w:del w:id="1320" w:author="LEO" w:date="2019-05-15T21:11:00Z"/>
          <w:color w:val="FF0000"/>
          <w:szCs w:val="26"/>
          <w:rPrChange w:id="1321" w:author="LEO" w:date="2019-05-15T20:18:00Z">
            <w:rPr>
              <w:del w:id="1322" w:author="LEO" w:date="2019-05-15T21:11:00Z"/>
              <w:szCs w:val="26"/>
            </w:rPr>
          </w:rPrChange>
        </w:rPr>
      </w:pPr>
      <w:ins w:id="1323" w:author="LEO" w:date="2019-05-15T20:17:00Z">
        <w:r w:rsidRPr="006F5EDA">
          <w:rPr>
            <w:rStyle w:val="Hyperlink"/>
            <w:color w:val="auto"/>
            <w:szCs w:val="26"/>
            <w:u w:val="none"/>
            <w:rPrChange w:id="1324" w:author="LEO" w:date="2019-05-15T21:11:00Z">
              <w:rPr>
                <w:rStyle w:val="Hyperlink"/>
                <w:color w:val="FF0000"/>
              </w:rPr>
            </w:rPrChange>
          </w:rPr>
          <w:t>[10</w:t>
        </w:r>
        <w:r w:rsidRPr="001B7AB4">
          <w:rPr>
            <w:rStyle w:val="Hyperlink"/>
            <w:color w:val="auto"/>
            <w:szCs w:val="26"/>
            <w:u w:val="none"/>
            <w:rPrChange w:id="1325" w:author="LEO" w:date="2019-05-15T21:11:00Z">
              <w:rPr>
                <w:rStyle w:val="Hyperlink"/>
                <w:color w:val="FF0000"/>
              </w:rPr>
            </w:rPrChange>
          </w:rPr>
          <w:t>].</w:t>
        </w:r>
      </w:ins>
      <w:ins w:id="1326" w:author="LEO" w:date="2019-05-15T21:11:00Z">
        <w:r w:rsidR="001B7AB4">
          <w:rPr>
            <w:rStyle w:val="Hyperlink"/>
            <w:color w:val="auto"/>
            <w:szCs w:val="26"/>
            <w:u w:val="none"/>
          </w:rPr>
          <w:t xml:space="preserve"> </w:t>
        </w:r>
      </w:ins>
      <w:ins w:id="1327" w:author="LEO" w:date="2019-05-15T20:17:00Z">
        <w:r w:rsidRPr="001E7863">
          <w:rPr>
            <w:szCs w:val="26"/>
          </w:rPr>
          <w:fldChar w:fldCharType="begin"/>
        </w:r>
        <w:r w:rsidRPr="00467C56">
          <w:rPr>
            <w:szCs w:val="26"/>
            <w:rPrChange w:id="1328" w:author="LEO" w:date="2019-05-15T20:18:00Z">
              <w:rPr/>
            </w:rPrChange>
          </w:rPr>
          <w:instrText xml:space="preserve"> HYPERLINK "https://docs.gradle.org/current/userguide/migrating_from_maven.html" </w:instrText>
        </w:r>
        <w:r w:rsidRPr="00467C56">
          <w:rPr>
            <w:szCs w:val="26"/>
            <w:rPrChange w:id="1329" w:author="LEO" w:date="2019-05-15T20:18:00Z">
              <w:rPr/>
            </w:rPrChange>
          </w:rPr>
          <w:fldChar w:fldCharType="separate"/>
        </w:r>
        <w:r w:rsidRPr="00467C56">
          <w:rPr>
            <w:rStyle w:val="Hyperlink"/>
            <w:color w:val="1155CC"/>
            <w:szCs w:val="26"/>
            <w:rPrChange w:id="1330" w:author="LEO" w:date="2019-05-15T20:18:00Z">
              <w:rPr>
                <w:rStyle w:val="Hyperlink"/>
                <w:rFonts w:ascii="Arial" w:hAnsi="Arial" w:cs="Arial"/>
                <w:color w:val="1155CC"/>
                <w:sz w:val="22"/>
                <w:szCs w:val="22"/>
              </w:rPr>
            </w:rPrChange>
          </w:rPr>
          <w:t>https://docs.gradle.org/current/userguide/migrating_from_maven.html</w:t>
        </w:r>
        <w:r w:rsidRPr="00467C56">
          <w:rPr>
            <w:szCs w:val="26"/>
            <w:rPrChange w:id="1331" w:author="LEO" w:date="2019-05-15T20:18:00Z">
              <w:rPr/>
            </w:rPrChange>
          </w:rPr>
          <w:fldChar w:fldCharType="end"/>
        </w:r>
      </w:ins>
    </w:p>
    <w:p w:rsidR="00690D36" w:rsidRPr="00523A4F" w:rsidDel="005A10E5" w:rsidRDefault="00690D36" w:rsidP="005A10E5">
      <w:pPr>
        <w:spacing w:line="360" w:lineRule="auto"/>
        <w:ind w:firstLine="0"/>
        <w:rPr>
          <w:del w:id="1332" w:author="LEO" w:date="2019-05-15T21:11:00Z"/>
        </w:rPr>
        <w:pPrChange w:id="1333" w:author="LEO" w:date="2019-05-15T21:11:00Z">
          <w:pPr>
            <w:spacing w:line="360" w:lineRule="auto"/>
          </w:pPr>
        </w:pPrChange>
      </w:pPr>
    </w:p>
    <w:p w:rsidR="00690D36" w:rsidRPr="00523A4F" w:rsidRDefault="00690D36" w:rsidP="005A10E5">
      <w:pPr>
        <w:spacing w:line="360" w:lineRule="auto"/>
        <w:ind w:firstLine="0"/>
        <w:jc w:val="left"/>
        <w:sectPr w:rsidR="00690D36" w:rsidRPr="00523A4F" w:rsidSect="009165B5">
          <w:pgSz w:w="11907" w:h="16840" w:code="9"/>
          <w:pgMar w:top="1701" w:right="1134" w:bottom="1701" w:left="1985" w:header="709" w:footer="709" w:gutter="0"/>
          <w:cols w:space="708"/>
          <w:docGrid w:linePitch="360"/>
        </w:sectPr>
        <w:pPrChange w:id="1334" w:author="LEO" w:date="2019-05-15T21:11:00Z">
          <w:pPr>
            <w:spacing w:line="360" w:lineRule="auto"/>
          </w:pPr>
        </w:pPrChange>
      </w:pPr>
    </w:p>
    <w:p w:rsidR="00BB71A4" w:rsidRPr="00523A4F" w:rsidRDefault="00AB4DE3" w:rsidP="000348FB">
      <w:pPr>
        <w:pStyle w:val="Heading1"/>
        <w:numPr>
          <w:ilvl w:val="0"/>
          <w:numId w:val="0"/>
        </w:numPr>
        <w:spacing w:line="360" w:lineRule="auto"/>
        <w:rPr>
          <w:rFonts w:cs="Times New Roman"/>
        </w:rPr>
      </w:pPr>
      <w:bookmarkStart w:id="1335" w:name="_Toc169424255"/>
      <w:bookmarkStart w:id="1336" w:name="_Toc8806772"/>
      <w:r w:rsidRPr="00523A4F">
        <w:rPr>
          <w:rFonts w:cs="Times New Roman"/>
        </w:rPr>
        <w:lastRenderedPageBreak/>
        <w:t>PHỤ LỤC</w:t>
      </w:r>
      <w:bookmarkEnd w:id="1335"/>
      <w:bookmarkEnd w:id="1336"/>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1"/>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4FFB" w:rsidRDefault="00304FFB">
      <w:r>
        <w:separator/>
      </w:r>
    </w:p>
    <w:p w:rsidR="00304FFB" w:rsidRDefault="00304FFB"/>
  </w:endnote>
  <w:endnote w:type="continuationSeparator" w:id="0">
    <w:p w:rsidR="00304FFB" w:rsidRDefault="00304FFB">
      <w:r>
        <w:continuationSeparator/>
      </w:r>
    </w:p>
    <w:p w:rsidR="00304FFB" w:rsidRDefault="00304F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5F9" w:rsidRDefault="001715F9"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1715F9" w:rsidRDefault="001715F9"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1715F9" w:rsidTr="009165B5">
      <w:tc>
        <w:tcPr>
          <w:tcW w:w="2979" w:type="dxa"/>
          <w:shd w:val="clear" w:color="auto" w:fill="FAFAFA"/>
        </w:tcPr>
        <w:p w:rsidR="001715F9" w:rsidRPr="009165B5" w:rsidRDefault="001715F9"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1715F9" w:rsidRPr="00B57E92" w:rsidRDefault="001715F9"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670D9E">
            <w:rPr>
              <w:rStyle w:val="PageNumber"/>
              <w:noProof/>
              <w:sz w:val="24"/>
            </w:rPr>
            <w:t>141</w:t>
          </w:r>
          <w:r w:rsidRPr="00B57E92">
            <w:rPr>
              <w:rStyle w:val="PageNumber"/>
              <w:sz w:val="24"/>
            </w:rPr>
            <w:fldChar w:fldCharType="end"/>
          </w:r>
        </w:p>
      </w:tc>
      <w:tc>
        <w:tcPr>
          <w:tcW w:w="2962" w:type="dxa"/>
          <w:shd w:val="clear" w:color="auto" w:fill="FAFAFA"/>
        </w:tcPr>
        <w:p w:rsidR="001715F9" w:rsidRDefault="001715F9"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1715F9" w:rsidRPr="00570EF4" w:rsidRDefault="001715F9" w:rsidP="006E4E3F">
          <w:pPr>
            <w:pStyle w:val="Footer"/>
            <w:tabs>
              <w:tab w:val="clear" w:pos="4320"/>
              <w:tab w:val="clear" w:pos="8640"/>
            </w:tabs>
            <w:spacing w:before="0" w:line="240" w:lineRule="auto"/>
            <w:ind w:right="-1" w:firstLine="0"/>
            <w:jc w:val="center"/>
            <w:rPr>
              <w:i/>
              <w:sz w:val="24"/>
            </w:rPr>
          </w:pPr>
        </w:p>
      </w:tc>
    </w:tr>
  </w:tbl>
  <w:p w:rsidR="001715F9" w:rsidRDefault="001715F9"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4FFB" w:rsidRDefault="00304FFB">
      <w:r>
        <w:separator/>
      </w:r>
    </w:p>
    <w:p w:rsidR="00304FFB" w:rsidRDefault="00304FFB"/>
  </w:footnote>
  <w:footnote w:type="continuationSeparator" w:id="0">
    <w:p w:rsidR="00304FFB" w:rsidRDefault="00304FFB">
      <w:r>
        <w:continuationSeparator/>
      </w:r>
    </w:p>
    <w:p w:rsidR="00304FFB" w:rsidRDefault="00304FF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5F9" w:rsidRDefault="001715F9"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1715F9" w:rsidRPr="00570EF4" w:rsidTr="009165B5">
      <w:tc>
        <w:tcPr>
          <w:tcW w:w="9004" w:type="dxa"/>
          <w:shd w:val="clear" w:color="auto" w:fill="FAFAFA"/>
        </w:tcPr>
        <w:p w:rsidR="001715F9" w:rsidRPr="00570EF4" w:rsidRDefault="001715F9"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1715F9" w:rsidRPr="00162939" w:rsidRDefault="001715F9"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5F9" w:rsidRDefault="001715F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trackRevisions/>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48FB"/>
    <w:rsid w:val="000354CE"/>
    <w:rsid w:val="00041943"/>
    <w:rsid w:val="00041E78"/>
    <w:rsid w:val="0004310F"/>
    <w:rsid w:val="00046197"/>
    <w:rsid w:val="00047087"/>
    <w:rsid w:val="00050E72"/>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4D1F"/>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462B"/>
    <w:rsid w:val="000C5EAA"/>
    <w:rsid w:val="000C5F09"/>
    <w:rsid w:val="000C727F"/>
    <w:rsid w:val="000D214A"/>
    <w:rsid w:val="000D3391"/>
    <w:rsid w:val="000D4C56"/>
    <w:rsid w:val="000D693C"/>
    <w:rsid w:val="000E4498"/>
    <w:rsid w:val="000E467B"/>
    <w:rsid w:val="000E4BDE"/>
    <w:rsid w:val="000F028B"/>
    <w:rsid w:val="000F1E18"/>
    <w:rsid w:val="000F319D"/>
    <w:rsid w:val="000F34AB"/>
    <w:rsid w:val="000F5A6C"/>
    <w:rsid w:val="001028A1"/>
    <w:rsid w:val="001052E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15F9"/>
    <w:rsid w:val="00171B69"/>
    <w:rsid w:val="00176E2B"/>
    <w:rsid w:val="00181616"/>
    <w:rsid w:val="00181E31"/>
    <w:rsid w:val="0018354F"/>
    <w:rsid w:val="00186210"/>
    <w:rsid w:val="001878A7"/>
    <w:rsid w:val="0019291A"/>
    <w:rsid w:val="00192969"/>
    <w:rsid w:val="00195F31"/>
    <w:rsid w:val="00197E94"/>
    <w:rsid w:val="001A08FA"/>
    <w:rsid w:val="001A173A"/>
    <w:rsid w:val="001A29CA"/>
    <w:rsid w:val="001A7FD7"/>
    <w:rsid w:val="001B2981"/>
    <w:rsid w:val="001B7AB4"/>
    <w:rsid w:val="001C399F"/>
    <w:rsid w:val="001C39F0"/>
    <w:rsid w:val="001C4147"/>
    <w:rsid w:val="001C57F6"/>
    <w:rsid w:val="001C6057"/>
    <w:rsid w:val="001D0D77"/>
    <w:rsid w:val="001D133D"/>
    <w:rsid w:val="001D1B25"/>
    <w:rsid w:val="001D32BF"/>
    <w:rsid w:val="001D48A5"/>
    <w:rsid w:val="001D6572"/>
    <w:rsid w:val="001D730B"/>
    <w:rsid w:val="001E40BB"/>
    <w:rsid w:val="001E4630"/>
    <w:rsid w:val="001E4F5C"/>
    <w:rsid w:val="001E74F0"/>
    <w:rsid w:val="001E75B3"/>
    <w:rsid w:val="001E7863"/>
    <w:rsid w:val="001F2F0D"/>
    <w:rsid w:val="001F351F"/>
    <w:rsid w:val="001F4C0F"/>
    <w:rsid w:val="001F5F9C"/>
    <w:rsid w:val="001F6E45"/>
    <w:rsid w:val="002034E4"/>
    <w:rsid w:val="0020628F"/>
    <w:rsid w:val="00206B9D"/>
    <w:rsid w:val="00210EC4"/>
    <w:rsid w:val="00213E4E"/>
    <w:rsid w:val="00217C9C"/>
    <w:rsid w:val="002226E8"/>
    <w:rsid w:val="002227BA"/>
    <w:rsid w:val="00222D64"/>
    <w:rsid w:val="002230FB"/>
    <w:rsid w:val="0022428A"/>
    <w:rsid w:val="00224F9F"/>
    <w:rsid w:val="002254C6"/>
    <w:rsid w:val="00227A26"/>
    <w:rsid w:val="00227D14"/>
    <w:rsid w:val="00230412"/>
    <w:rsid w:val="00236FAF"/>
    <w:rsid w:val="0024193C"/>
    <w:rsid w:val="00242CF0"/>
    <w:rsid w:val="00243BE7"/>
    <w:rsid w:val="00244345"/>
    <w:rsid w:val="00246DB2"/>
    <w:rsid w:val="00253413"/>
    <w:rsid w:val="00254B55"/>
    <w:rsid w:val="0025552B"/>
    <w:rsid w:val="00256573"/>
    <w:rsid w:val="00256E02"/>
    <w:rsid w:val="002615FC"/>
    <w:rsid w:val="0026197D"/>
    <w:rsid w:val="0026378F"/>
    <w:rsid w:val="00266945"/>
    <w:rsid w:val="002703A5"/>
    <w:rsid w:val="00271B7D"/>
    <w:rsid w:val="00272D18"/>
    <w:rsid w:val="0027304C"/>
    <w:rsid w:val="00277068"/>
    <w:rsid w:val="00277E88"/>
    <w:rsid w:val="00283161"/>
    <w:rsid w:val="002859D6"/>
    <w:rsid w:val="00287E8D"/>
    <w:rsid w:val="0029051C"/>
    <w:rsid w:val="00292141"/>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300E2B"/>
    <w:rsid w:val="00301390"/>
    <w:rsid w:val="00304FFB"/>
    <w:rsid w:val="003065D2"/>
    <w:rsid w:val="0030662C"/>
    <w:rsid w:val="00306BA7"/>
    <w:rsid w:val="00307D78"/>
    <w:rsid w:val="003148D7"/>
    <w:rsid w:val="0031524A"/>
    <w:rsid w:val="00315CB9"/>
    <w:rsid w:val="00315E6E"/>
    <w:rsid w:val="00316329"/>
    <w:rsid w:val="003220A9"/>
    <w:rsid w:val="00322E0C"/>
    <w:rsid w:val="00323115"/>
    <w:rsid w:val="00324409"/>
    <w:rsid w:val="00324DC6"/>
    <w:rsid w:val="00330C0C"/>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1E4F"/>
    <w:rsid w:val="00372545"/>
    <w:rsid w:val="0038011D"/>
    <w:rsid w:val="003803C5"/>
    <w:rsid w:val="00384CD2"/>
    <w:rsid w:val="003856E3"/>
    <w:rsid w:val="003918B2"/>
    <w:rsid w:val="003945E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CFF"/>
    <w:rsid w:val="003D5051"/>
    <w:rsid w:val="003E1F90"/>
    <w:rsid w:val="003E4695"/>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4C55"/>
    <w:rsid w:val="004252F7"/>
    <w:rsid w:val="0043188D"/>
    <w:rsid w:val="00436320"/>
    <w:rsid w:val="004412BF"/>
    <w:rsid w:val="004459FC"/>
    <w:rsid w:val="004500E2"/>
    <w:rsid w:val="004503E6"/>
    <w:rsid w:val="00450D1E"/>
    <w:rsid w:val="00453194"/>
    <w:rsid w:val="00457149"/>
    <w:rsid w:val="00461950"/>
    <w:rsid w:val="004623C5"/>
    <w:rsid w:val="004627E6"/>
    <w:rsid w:val="00463A03"/>
    <w:rsid w:val="004659B5"/>
    <w:rsid w:val="00465AA6"/>
    <w:rsid w:val="00466B47"/>
    <w:rsid w:val="00467C56"/>
    <w:rsid w:val="004715BF"/>
    <w:rsid w:val="004731D6"/>
    <w:rsid w:val="00474359"/>
    <w:rsid w:val="00475F66"/>
    <w:rsid w:val="00477344"/>
    <w:rsid w:val="00477BB5"/>
    <w:rsid w:val="0048097A"/>
    <w:rsid w:val="004831F9"/>
    <w:rsid w:val="00483763"/>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3FE"/>
    <w:rsid w:val="004D4E5C"/>
    <w:rsid w:val="004E34D0"/>
    <w:rsid w:val="004E37E8"/>
    <w:rsid w:val="004E3C21"/>
    <w:rsid w:val="004F5859"/>
    <w:rsid w:val="004F6001"/>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4CE"/>
    <w:rsid w:val="005407E0"/>
    <w:rsid w:val="00540D7C"/>
    <w:rsid w:val="005445E9"/>
    <w:rsid w:val="00544E85"/>
    <w:rsid w:val="00545787"/>
    <w:rsid w:val="00550C47"/>
    <w:rsid w:val="00553AA9"/>
    <w:rsid w:val="00554D3D"/>
    <w:rsid w:val="00555912"/>
    <w:rsid w:val="00556619"/>
    <w:rsid w:val="005604C7"/>
    <w:rsid w:val="005605E8"/>
    <w:rsid w:val="00564772"/>
    <w:rsid w:val="005649A8"/>
    <w:rsid w:val="00566C0C"/>
    <w:rsid w:val="00570EF4"/>
    <w:rsid w:val="00575217"/>
    <w:rsid w:val="00581639"/>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639B"/>
    <w:rsid w:val="005B7357"/>
    <w:rsid w:val="005C11C2"/>
    <w:rsid w:val="005C2261"/>
    <w:rsid w:val="005C29A7"/>
    <w:rsid w:val="005C4991"/>
    <w:rsid w:val="005C70E9"/>
    <w:rsid w:val="005D320C"/>
    <w:rsid w:val="005D5F0C"/>
    <w:rsid w:val="005D5F67"/>
    <w:rsid w:val="005D68FF"/>
    <w:rsid w:val="005D6CF1"/>
    <w:rsid w:val="005D749B"/>
    <w:rsid w:val="005E59C4"/>
    <w:rsid w:val="005E5C2D"/>
    <w:rsid w:val="005F2BFD"/>
    <w:rsid w:val="005F539F"/>
    <w:rsid w:val="0060062A"/>
    <w:rsid w:val="006027D1"/>
    <w:rsid w:val="006054DE"/>
    <w:rsid w:val="00606007"/>
    <w:rsid w:val="00607962"/>
    <w:rsid w:val="0061038E"/>
    <w:rsid w:val="006130E0"/>
    <w:rsid w:val="00614819"/>
    <w:rsid w:val="00620688"/>
    <w:rsid w:val="006208DA"/>
    <w:rsid w:val="00621C5F"/>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384A"/>
    <w:rsid w:val="0066488C"/>
    <w:rsid w:val="006651D3"/>
    <w:rsid w:val="0066625C"/>
    <w:rsid w:val="006664FA"/>
    <w:rsid w:val="00670720"/>
    <w:rsid w:val="00670D9E"/>
    <w:rsid w:val="00671277"/>
    <w:rsid w:val="006721BD"/>
    <w:rsid w:val="00672FDD"/>
    <w:rsid w:val="006733F8"/>
    <w:rsid w:val="00674E7A"/>
    <w:rsid w:val="00676F49"/>
    <w:rsid w:val="00680112"/>
    <w:rsid w:val="00686042"/>
    <w:rsid w:val="00687D1A"/>
    <w:rsid w:val="00690D36"/>
    <w:rsid w:val="0069113E"/>
    <w:rsid w:val="00691159"/>
    <w:rsid w:val="006915A1"/>
    <w:rsid w:val="00691AA0"/>
    <w:rsid w:val="006924B5"/>
    <w:rsid w:val="00694DCB"/>
    <w:rsid w:val="00696BE8"/>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5A6E"/>
    <w:rsid w:val="006C6850"/>
    <w:rsid w:val="006C6B24"/>
    <w:rsid w:val="006C726C"/>
    <w:rsid w:val="006D000F"/>
    <w:rsid w:val="006D1040"/>
    <w:rsid w:val="006D122E"/>
    <w:rsid w:val="006E0988"/>
    <w:rsid w:val="006E2104"/>
    <w:rsid w:val="006E4E3F"/>
    <w:rsid w:val="006E66CF"/>
    <w:rsid w:val="006E745E"/>
    <w:rsid w:val="006F5013"/>
    <w:rsid w:val="006F504E"/>
    <w:rsid w:val="006F5EDA"/>
    <w:rsid w:val="006F7F72"/>
    <w:rsid w:val="0070564A"/>
    <w:rsid w:val="00707B7B"/>
    <w:rsid w:val="00714152"/>
    <w:rsid w:val="00715016"/>
    <w:rsid w:val="0072123C"/>
    <w:rsid w:val="00722E8A"/>
    <w:rsid w:val="007236B8"/>
    <w:rsid w:val="0072473F"/>
    <w:rsid w:val="00726196"/>
    <w:rsid w:val="0073001F"/>
    <w:rsid w:val="00734C2E"/>
    <w:rsid w:val="0073521C"/>
    <w:rsid w:val="0074148F"/>
    <w:rsid w:val="00745095"/>
    <w:rsid w:val="00746752"/>
    <w:rsid w:val="00753684"/>
    <w:rsid w:val="00757532"/>
    <w:rsid w:val="00760E25"/>
    <w:rsid w:val="0076208A"/>
    <w:rsid w:val="0076589D"/>
    <w:rsid w:val="0077139E"/>
    <w:rsid w:val="0077247B"/>
    <w:rsid w:val="007740AA"/>
    <w:rsid w:val="00774CBD"/>
    <w:rsid w:val="0077606D"/>
    <w:rsid w:val="00777DE1"/>
    <w:rsid w:val="007801EE"/>
    <w:rsid w:val="00780476"/>
    <w:rsid w:val="00781050"/>
    <w:rsid w:val="007821AD"/>
    <w:rsid w:val="00782F7D"/>
    <w:rsid w:val="00791320"/>
    <w:rsid w:val="00791873"/>
    <w:rsid w:val="00793C69"/>
    <w:rsid w:val="00796B5B"/>
    <w:rsid w:val="007A2734"/>
    <w:rsid w:val="007A37BD"/>
    <w:rsid w:val="007A466C"/>
    <w:rsid w:val="007A663A"/>
    <w:rsid w:val="007B004E"/>
    <w:rsid w:val="007B41E3"/>
    <w:rsid w:val="007B59FC"/>
    <w:rsid w:val="007B71ED"/>
    <w:rsid w:val="007C09DE"/>
    <w:rsid w:val="007C0A23"/>
    <w:rsid w:val="007C25F0"/>
    <w:rsid w:val="007C28B3"/>
    <w:rsid w:val="007C33B0"/>
    <w:rsid w:val="007C5B29"/>
    <w:rsid w:val="007C67D8"/>
    <w:rsid w:val="007D314D"/>
    <w:rsid w:val="007D52A9"/>
    <w:rsid w:val="007D6527"/>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104F9"/>
    <w:rsid w:val="00811074"/>
    <w:rsid w:val="0081221C"/>
    <w:rsid w:val="008129E1"/>
    <w:rsid w:val="00814577"/>
    <w:rsid w:val="00814F40"/>
    <w:rsid w:val="00815659"/>
    <w:rsid w:val="00822682"/>
    <w:rsid w:val="008255DD"/>
    <w:rsid w:val="00830C28"/>
    <w:rsid w:val="0083208A"/>
    <w:rsid w:val="00832DE1"/>
    <w:rsid w:val="00832E9E"/>
    <w:rsid w:val="0083329E"/>
    <w:rsid w:val="00833757"/>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66FFE"/>
    <w:rsid w:val="008726ED"/>
    <w:rsid w:val="00873588"/>
    <w:rsid w:val="00873D59"/>
    <w:rsid w:val="00873E0F"/>
    <w:rsid w:val="00874002"/>
    <w:rsid w:val="00877334"/>
    <w:rsid w:val="008801A4"/>
    <w:rsid w:val="0088128C"/>
    <w:rsid w:val="00884667"/>
    <w:rsid w:val="00885898"/>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B368D"/>
    <w:rsid w:val="008B379F"/>
    <w:rsid w:val="008B5BDA"/>
    <w:rsid w:val="008B6D34"/>
    <w:rsid w:val="008C04C7"/>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580E"/>
    <w:rsid w:val="008F6358"/>
    <w:rsid w:val="008F6806"/>
    <w:rsid w:val="008F7053"/>
    <w:rsid w:val="008F745B"/>
    <w:rsid w:val="008F7935"/>
    <w:rsid w:val="008F7A01"/>
    <w:rsid w:val="00900FCB"/>
    <w:rsid w:val="009020EF"/>
    <w:rsid w:val="00902A28"/>
    <w:rsid w:val="00903A7C"/>
    <w:rsid w:val="00903FE6"/>
    <w:rsid w:val="00904A4A"/>
    <w:rsid w:val="00905DDE"/>
    <w:rsid w:val="00913BCE"/>
    <w:rsid w:val="009165B5"/>
    <w:rsid w:val="00916D44"/>
    <w:rsid w:val="00916D8E"/>
    <w:rsid w:val="0092047C"/>
    <w:rsid w:val="0092369C"/>
    <w:rsid w:val="00925B67"/>
    <w:rsid w:val="00926091"/>
    <w:rsid w:val="00927237"/>
    <w:rsid w:val="009317CE"/>
    <w:rsid w:val="00931A3F"/>
    <w:rsid w:val="00932D2C"/>
    <w:rsid w:val="00933120"/>
    <w:rsid w:val="00934B98"/>
    <w:rsid w:val="00934F9E"/>
    <w:rsid w:val="00940F5C"/>
    <w:rsid w:val="00941149"/>
    <w:rsid w:val="00946653"/>
    <w:rsid w:val="0095235A"/>
    <w:rsid w:val="0095236D"/>
    <w:rsid w:val="00956C58"/>
    <w:rsid w:val="0096026E"/>
    <w:rsid w:val="009608A6"/>
    <w:rsid w:val="0096118A"/>
    <w:rsid w:val="009637D1"/>
    <w:rsid w:val="009644E6"/>
    <w:rsid w:val="00965A75"/>
    <w:rsid w:val="0096788D"/>
    <w:rsid w:val="009704F7"/>
    <w:rsid w:val="00974B4F"/>
    <w:rsid w:val="00976CB1"/>
    <w:rsid w:val="00980CBB"/>
    <w:rsid w:val="009825CB"/>
    <w:rsid w:val="00982FFA"/>
    <w:rsid w:val="00983CC8"/>
    <w:rsid w:val="00985945"/>
    <w:rsid w:val="00985C29"/>
    <w:rsid w:val="00987704"/>
    <w:rsid w:val="00990597"/>
    <w:rsid w:val="00991BC2"/>
    <w:rsid w:val="00992493"/>
    <w:rsid w:val="009927CC"/>
    <w:rsid w:val="0099280A"/>
    <w:rsid w:val="009944C9"/>
    <w:rsid w:val="00996DFB"/>
    <w:rsid w:val="0099790A"/>
    <w:rsid w:val="009A02ED"/>
    <w:rsid w:val="009A54C3"/>
    <w:rsid w:val="009B647C"/>
    <w:rsid w:val="009C181C"/>
    <w:rsid w:val="009C5DAB"/>
    <w:rsid w:val="009C60C2"/>
    <w:rsid w:val="009C6954"/>
    <w:rsid w:val="009C6BFA"/>
    <w:rsid w:val="009C7087"/>
    <w:rsid w:val="009C74F9"/>
    <w:rsid w:val="009D27E7"/>
    <w:rsid w:val="009D4DED"/>
    <w:rsid w:val="009E18C0"/>
    <w:rsid w:val="009E27B8"/>
    <w:rsid w:val="009E50B8"/>
    <w:rsid w:val="009E5AD7"/>
    <w:rsid w:val="009E6C24"/>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7897"/>
    <w:rsid w:val="00A30841"/>
    <w:rsid w:val="00A335F6"/>
    <w:rsid w:val="00A33BF0"/>
    <w:rsid w:val="00A33F5D"/>
    <w:rsid w:val="00A34760"/>
    <w:rsid w:val="00A3719B"/>
    <w:rsid w:val="00A375AF"/>
    <w:rsid w:val="00A40E55"/>
    <w:rsid w:val="00A411BE"/>
    <w:rsid w:val="00A433DB"/>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A246B"/>
    <w:rsid w:val="00AA27E1"/>
    <w:rsid w:val="00AA42DF"/>
    <w:rsid w:val="00AA7FBA"/>
    <w:rsid w:val="00AB04DC"/>
    <w:rsid w:val="00AB1DBC"/>
    <w:rsid w:val="00AB2A59"/>
    <w:rsid w:val="00AB3ECD"/>
    <w:rsid w:val="00AB428E"/>
    <w:rsid w:val="00AB4446"/>
    <w:rsid w:val="00AB4DE3"/>
    <w:rsid w:val="00AB5243"/>
    <w:rsid w:val="00AC05E4"/>
    <w:rsid w:val="00AC0B82"/>
    <w:rsid w:val="00AC4081"/>
    <w:rsid w:val="00AC474D"/>
    <w:rsid w:val="00AC48E5"/>
    <w:rsid w:val="00AC4AF5"/>
    <w:rsid w:val="00AC502F"/>
    <w:rsid w:val="00AC7C63"/>
    <w:rsid w:val="00AD518C"/>
    <w:rsid w:val="00AD6E7F"/>
    <w:rsid w:val="00AE02C0"/>
    <w:rsid w:val="00AE02ED"/>
    <w:rsid w:val="00AE0879"/>
    <w:rsid w:val="00AF1E89"/>
    <w:rsid w:val="00AF4D81"/>
    <w:rsid w:val="00AF66B3"/>
    <w:rsid w:val="00AF7FDA"/>
    <w:rsid w:val="00B010AA"/>
    <w:rsid w:val="00B047AC"/>
    <w:rsid w:val="00B04AFA"/>
    <w:rsid w:val="00B11C20"/>
    <w:rsid w:val="00B12C90"/>
    <w:rsid w:val="00B13EAD"/>
    <w:rsid w:val="00B13FC2"/>
    <w:rsid w:val="00B16BC7"/>
    <w:rsid w:val="00B21274"/>
    <w:rsid w:val="00B257FF"/>
    <w:rsid w:val="00B31B9E"/>
    <w:rsid w:val="00B3234C"/>
    <w:rsid w:val="00B347A9"/>
    <w:rsid w:val="00B3755E"/>
    <w:rsid w:val="00B377FB"/>
    <w:rsid w:val="00B37CF8"/>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4468"/>
    <w:rsid w:val="00B85529"/>
    <w:rsid w:val="00B8604B"/>
    <w:rsid w:val="00B86125"/>
    <w:rsid w:val="00B86E0A"/>
    <w:rsid w:val="00B90A2D"/>
    <w:rsid w:val="00B923F3"/>
    <w:rsid w:val="00B95289"/>
    <w:rsid w:val="00B95B5E"/>
    <w:rsid w:val="00BA2ABF"/>
    <w:rsid w:val="00BA6B26"/>
    <w:rsid w:val="00BA7A41"/>
    <w:rsid w:val="00BB0637"/>
    <w:rsid w:val="00BB2FDB"/>
    <w:rsid w:val="00BB3D88"/>
    <w:rsid w:val="00BB6153"/>
    <w:rsid w:val="00BB71A4"/>
    <w:rsid w:val="00BC1B43"/>
    <w:rsid w:val="00BC2CA7"/>
    <w:rsid w:val="00BC4520"/>
    <w:rsid w:val="00BC501C"/>
    <w:rsid w:val="00BC573F"/>
    <w:rsid w:val="00BC6915"/>
    <w:rsid w:val="00BD2698"/>
    <w:rsid w:val="00BD53B8"/>
    <w:rsid w:val="00BD5E54"/>
    <w:rsid w:val="00BD63C7"/>
    <w:rsid w:val="00BD704C"/>
    <w:rsid w:val="00BD782B"/>
    <w:rsid w:val="00BE7628"/>
    <w:rsid w:val="00BF22C9"/>
    <w:rsid w:val="00BF4AEA"/>
    <w:rsid w:val="00C06CF1"/>
    <w:rsid w:val="00C075B5"/>
    <w:rsid w:val="00C100C4"/>
    <w:rsid w:val="00C10E12"/>
    <w:rsid w:val="00C11DED"/>
    <w:rsid w:val="00C156CB"/>
    <w:rsid w:val="00C15A01"/>
    <w:rsid w:val="00C1624A"/>
    <w:rsid w:val="00C1658A"/>
    <w:rsid w:val="00C23669"/>
    <w:rsid w:val="00C23858"/>
    <w:rsid w:val="00C246E3"/>
    <w:rsid w:val="00C24DC5"/>
    <w:rsid w:val="00C25181"/>
    <w:rsid w:val="00C27AA3"/>
    <w:rsid w:val="00C27DB3"/>
    <w:rsid w:val="00C361D5"/>
    <w:rsid w:val="00C36695"/>
    <w:rsid w:val="00C40BE3"/>
    <w:rsid w:val="00C40C1F"/>
    <w:rsid w:val="00C42848"/>
    <w:rsid w:val="00C44C86"/>
    <w:rsid w:val="00C52358"/>
    <w:rsid w:val="00C57C8E"/>
    <w:rsid w:val="00C61F15"/>
    <w:rsid w:val="00C64A23"/>
    <w:rsid w:val="00C663B7"/>
    <w:rsid w:val="00C703BB"/>
    <w:rsid w:val="00C70F5D"/>
    <w:rsid w:val="00C716C7"/>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E4060"/>
    <w:rsid w:val="00CE7991"/>
    <w:rsid w:val="00CF0A7F"/>
    <w:rsid w:val="00CF0B23"/>
    <w:rsid w:val="00D00BC9"/>
    <w:rsid w:val="00D053BA"/>
    <w:rsid w:val="00D0572A"/>
    <w:rsid w:val="00D11F26"/>
    <w:rsid w:val="00D15F9F"/>
    <w:rsid w:val="00D1641A"/>
    <w:rsid w:val="00D17F44"/>
    <w:rsid w:val="00D20C79"/>
    <w:rsid w:val="00D215F4"/>
    <w:rsid w:val="00D22FAE"/>
    <w:rsid w:val="00D24CD4"/>
    <w:rsid w:val="00D25D33"/>
    <w:rsid w:val="00D26B41"/>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7A99"/>
    <w:rsid w:val="00D85B6B"/>
    <w:rsid w:val="00D90B0E"/>
    <w:rsid w:val="00D9254B"/>
    <w:rsid w:val="00D92D18"/>
    <w:rsid w:val="00D9695D"/>
    <w:rsid w:val="00D96C94"/>
    <w:rsid w:val="00DA1247"/>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50BF"/>
    <w:rsid w:val="00DE02FC"/>
    <w:rsid w:val="00DE1BC7"/>
    <w:rsid w:val="00DE4CCA"/>
    <w:rsid w:val="00DF26BD"/>
    <w:rsid w:val="00DF34B1"/>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6C7A"/>
    <w:rsid w:val="00E272B8"/>
    <w:rsid w:val="00E327BC"/>
    <w:rsid w:val="00E36664"/>
    <w:rsid w:val="00E37D4D"/>
    <w:rsid w:val="00E40DB7"/>
    <w:rsid w:val="00E40E7C"/>
    <w:rsid w:val="00E43225"/>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767D"/>
    <w:rsid w:val="00E800F6"/>
    <w:rsid w:val="00E82899"/>
    <w:rsid w:val="00E82D73"/>
    <w:rsid w:val="00E83E99"/>
    <w:rsid w:val="00E85154"/>
    <w:rsid w:val="00E917B1"/>
    <w:rsid w:val="00E91B9D"/>
    <w:rsid w:val="00E92699"/>
    <w:rsid w:val="00E928AE"/>
    <w:rsid w:val="00E92A8E"/>
    <w:rsid w:val="00EA0D9B"/>
    <w:rsid w:val="00EA1AEC"/>
    <w:rsid w:val="00EA5F11"/>
    <w:rsid w:val="00EA6798"/>
    <w:rsid w:val="00EA7CFA"/>
    <w:rsid w:val="00EB203E"/>
    <w:rsid w:val="00EB2F0A"/>
    <w:rsid w:val="00EB57EC"/>
    <w:rsid w:val="00EB6E5D"/>
    <w:rsid w:val="00EC1696"/>
    <w:rsid w:val="00EC214C"/>
    <w:rsid w:val="00EC28ED"/>
    <w:rsid w:val="00EC2F0A"/>
    <w:rsid w:val="00EC3E4A"/>
    <w:rsid w:val="00EC6616"/>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102A9"/>
    <w:rsid w:val="00F10E32"/>
    <w:rsid w:val="00F1127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839CC"/>
    <w:rsid w:val="00F84CD0"/>
    <w:rsid w:val="00F858AB"/>
    <w:rsid w:val="00F862B9"/>
    <w:rsid w:val="00F86417"/>
    <w:rsid w:val="00F906A3"/>
    <w:rsid w:val="00F9506E"/>
    <w:rsid w:val="00F96A07"/>
    <w:rsid w:val="00FA15D7"/>
    <w:rsid w:val="00FA1C2C"/>
    <w:rsid w:val="00FA2905"/>
    <w:rsid w:val="00FA6AFD"/>
    <w:rsid w:val="00FA6BCF"/>
    <w:rsid w:val="00FB07F1"/>
    <w:rsid w:val="00FB63FF"/>
    <w:rsid w:val="00FB75B9"/>
    <w:rsid w:val="00FC0A8D"/>
    <w:rsid w:val="00FC10C1"/>
    <w:rsid w:val="00FC3F49"/>
    <w:rsid w:val="00FC40EE"/>
    <w:rsid w:val="00FC6B36"/>
    <w:rsid w:val="00FD0248"/>
    <w:rsid w:val="00FD06EB"/>
    <w:rsid w:val="00FD1148"/>
    <w:rsid w:val="00FD38B7"/>
    <w:rsid w:val="00FE08D2"/>
    <w:rsid w:val="00FE0B14"/>
    <w:rsid w:val="00FF0FE8"/>
    <w:rsid w:val="00FF248D"/>
    <w:rsid w:val="00FF31C6"/>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emf"/><Relationship Id="rId128" Type="http://schemas.openxmlformats.org/officeDocument/2006/relationships/image" Target="media/image113.png"/><Relationship Id="rId149" Type="http://schemas.openxmlformats.org/officeDocument/2006/relationships/hyperlink" Target="http://maven.apache.org/index.html"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emf"/><Relationship Id="rId85" Type="http://schemas.openxmlformats.org/officeDocument/2006/relationships/image" Target="media/image70.emf"/><Relationship Id="rId150" Type="http://schemas.openxmlformats.org/officeDocument/2006/relationships/image" Target="media/image131.emf"/><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emf"/><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eader" Target="header2.xm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emf"/><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www.strategy-business.com/blog/Why-Companies-Need-to-Build-a-Skills-Inventory"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emf"/><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cs.spring.io/spring-boot/docs/2.1.3.RELEASE/reference/htmlsingl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8.png"/><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theme" Target="theme/theme1.xml"/><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emf"/><Relationship Id="rId94" Type="http://schemas.openxmlformats.org/officeDocument/2006/relationships/image" Target="media/image79.png"/><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angular.io/doc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emf"/><Relationship Id="rId133" Type="http://schemas.openxmlformats.org/officeDocument/2006/relationships/image" Target="media/image118.png"/><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emf"/><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4CF896-7A33-4E4D-9264-223F10FFC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1391</TotalTime>
  <Pages>163</Pages>
  <Words>19615</Words>
  <Characters>111808</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131161</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805</cp:revision>
  <cp:lastPrinted>2018-01-30T09:19:00Z</cp:lastPrinted>
  <dcterms:created xsi:type="dcterms:W3CDTF">2018-01-26T23:33:00Z</dcterms:created>
  <dcterms:modified xsi:type="dcterms:W3CDTF">2019-05-15T14:30:00Z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